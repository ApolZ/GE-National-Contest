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FAC05" w14:textId="77777777" w:rsidR="0093462A" w:rsidRDefault="0093462A" w:rsidP="000B2D18">
      <w:pPr>
        <w:pStyle w:val="Title"/>
        <w:jc w:val="center"/>
        <w:rPr>
          <w:lang w:eastAsia="zh-CN"/>
        </w:rPr>
      </w:pPr>
      <w:r>
        <w:rPr>
          <w:lang w:eastAsia="zh-CN"/>
        </w:rPr>
        <w:t>Technical Documentation</w:t>
      </w:r>
    </w:p>
    <w:p w14:paraId="50B6FCC7" w14:textId="77777777" w:rsidR="000B2D18" w:rsidRDefault="000B2D18" w:rsidP="000B2D18">
      <w:pPr>
        <w:pStyle w:val="Heading1"/>
        <w:rPr>
          <w:lang w:eastAsia="zh-CN"/>
        </w:rPr>
      </w:pPr>
      <w:r w:rsidRPr="000B2D18">
        <w:rPr>
          <w:lang w:eastAsia="zh-CN"/>
        </w:rPr>
        <w:t>1.</w:t>
      </w:r>
      <w:r>
        <w:rPr>
          <w:lang w:eastAsia="zh-CN"/>
        </w:rPr>
        <w:t xml:space="preserve"> Overview</w:t>
      </w:r>
    </w:p>
    <w:p w14:paraId="170C4AA4" w14:textId="200245B9" w:rsidR="000B2D18" w:rsidRPr="000B2D18" w:rsidRDefault="000B2D18" w:rsidP="000B2D18">
      <w:pPr>
        <w:rPr>
          <w:lang w:eastAsia="zh-CN"/>
        </w:rPr>
      </w:pPr>
      <w:r>
        <w:rPr>
          <w:lang w:eastAsia="zh-CN"/>
        </w:rPr>
        <w:t xml:space="preserve">This </w:t>
      </w:r>
      <w:r w:rsidR="005B5B9B">
        <w:rPr>
          <w:lang w:eastAsia="zh-CN"/>
        </w:rPr>
        <w:t xml:space="preserve">file </w:t>
      </w:r>
      <w:r>
        <w:rPr>
          <w:lang w:eastAsia="zh-CN"/>
        </w:rPr>
        <w:t xml:space="preserve">tells the </w:t>
      </w:r>
      <w:r w:rsidR="005B5B9B">
        <w:rPr>
          <w:lang w:eastAsia="zh-CN"/>
        </w:rPr>
        <w:t xml:space="preserve">function, </w:t>
      </w:r>
      <w:r w:rsidR="009724A2">
        <w:rPr>
          <w:rFonts w:hint="eastAsia"/>
          <w:lang w:eastAsia="zh-CN"/>
        </w:rPr>
        <w:t>inf</w:t>
      </w:r>
      <w:r w:rsidR="009724A2">
        <w:rPr>
          <w:lang w:eastAsia="zh-CN"/>
        </w:rPr>
        <w:t>ormation flow</w:t>
      </w:r>
      <w:r w:rsidR="005B5B9B">
        <w:rPr>
          <w:lang w:eastAsia="zh-CN"/>
        </w:rPr>
        <w:t xml:space="preserve">, </w:t>
      </w:r>
      <w:del w:id="0" w:author="Wendi Cai" w:date="2016-04-25T18:55:00Z">
        <w:r w:rsidR="005B5B9B" w:rsidDel="0045328D">
          <w:rPr>
            <w:lang w:eastAsia="zh-CN"/>
          </w:rPr>
          <w:delText>A</w:delText>
        </w:r>
      </w:del>
      <w:ins w:id="1" w:author="Wendi Cai" w:date="2016-04-25T18:55:00Z">
        <w:r w:rsidR="0045328D">
          <w:rPr>
            <w:lang w:eastAsia="zh-CN"/>
          </w:rPr>
          <w:t>a</w:t>
        </w:r>
      </w:ins>
      <w:r w:rsidR="005B5B9B">
        <w:rPr>
          <w:lang w:eastAsia="zh-CN"/>
        </w:rPr>
        <w:t>rchitecture</w:t>
      </w:r>
      <w:del w:id="2" w:author="Wendi Cai" w:date="2016-04-25T19:33:00Z">
        <w:r w:rsidR="005B5B9B" w:rsidDel="00673D56">
          <w:rPr>
            <w:lang w:eastAsia="zh-CN"/>
          </w:rPr>
          <w:delText>,</w:delText>
        </w:r>
      </w:del>
      <w:r w:rsidR="005B5B9B">
        <w:rPr>
          <w:lang w:eastAsia="zh-CN"/>
        </w:rPr>
        <w:t xml:space="preserve"> and </w:t>
      </w:r>
      <w:del w:id="3" w:author="Wendi Cai" w:date="2016-04-25T18:55:00Z">
        <w:r w:rsidR="005B5B9B" w:rsidDel="0045328D">
          <w:rPr>
            <w:lang w:eastAsia="zh-CN"/>
          </w:rPr>
          <w:delText>O</w:delText>
        </w:r>
      </w:del>
      <w:ins w:id="4" w:author="Wendi Cai" w:date="2016-04-25T18:55:00Z">
        <w:r w:rsidR="0045328D">
          <w:rPr>
            <w:lang w:eastAsia="zh-CN"/>
          </w:rPr>
          <w:t>o</w:t>
        </w:r>
      </w:ins>
      <w:r w:rsidR="005B5B9B">
        <w:rPr>
          <w:lang w:eastAsia="zh-CN"/>
        </w:rPr>
        <w:t xml:space="preserve">perations of our web application. </w:t>
      </w:r>
      <w:del w:id="5" w:author="Wendi Cai" w:date="2016-04-25T19:48:00Z">
        <w:r w:rsidR="005B5B9B" w:rsidDel="00753BF5">
          <w:rPr>
            <w:lang w:eastAsia="zh-CN"/>
          </w:rPr>
          <w:delText>If you have read our PPT, you must know the general idea of our solution.</w:delText>
        </w:r>
      </w:del>
      <w:ins w:id="6" w:author="Wendi Cai" w:date="2016-04-25T19:48:00Z">
        <w:r w:rsidR="00753BF5">
          <w:rPr>
            <w:lang w:eastAsia="zh-CN"/>
          </w:rPr>
          <w:t>You can also find the general idea of our solution in submitted PPT.</w:t>
        </w:r>
      </w:ins>
      <w:ins w:id="7" w:author="Wendi Cai" w:date="2016-04-25T19:49:00Z">
        <w:r w:rsidR="00753BF5">
          <w:rPr>
            <w:lang w:eastAsia="zh-CN"/>
          </w:rPr>
          <w:t xml:space="preserve"> </w:t>
        </w:r>
      </w:ins>
      <w:r w:rsidR="005B5B9B">
        <w:rPr>
          <w:lang w:eastAsia="zh-CN"/>
        </w:rPr>
        <w:t xml:space="preserve"> We have implemented the</w:t>
      </w:r>
      <w:r w:rsidR="009604AC">
        <w:rPr>
          <w:lang w:eastAsia="zh-CN"/>
        </w:rPr>
        <w:t xml:space="preserve"> application managing the</w:t>
      </w:r>
      <w:r w:rsidR="005B5B9B">
        <w:rPr>
          <w:lang w:eastAsia="zh-CN"/>
        </w:rPr>
        <w:t xml:space="preserve"> whole process from the req</w:t>
      </w:r>
      <w:r w:rsidR="009604AC">
        <w:rPr>
          <w:lang w:eastAsia="zh-CN"/>
        </w:rPr>
        <w:t>uest sent by client to the completion</w:t>
      </w:r>
      <w:r w:rsidR="005B5B9B">
        <w:rPr>
          <w:lang w:eastAsia="zh-CN"/>
        </w:rPr>
        <w:t xml:space="preserve"> of the</w:t>
      </w:r>
      <w:r w:rsidR="009604AC">
        <w:rPr>
          <w:lang w:eastAsia="zh-CN"/>
        </w:rPr>
        <w:t xml:space="preserve"> Post-sale service</w:t>
      </w:r>
      <w:r w:rsidR="005B5B9B">
        <w:rPr>
          <w:lang w:eastAsia="zh-CN"/>
        </w:rPr>
        <w:t>. The whole off-line and on-line processes are integrated in one system and all data well under management.</w:t>
      </w:r>
      <w:r w:rsidR="009604AC">
        <w:rPr>
          <w:lang w:eastAsia="zh-CN"/>
        </w:rPr>
        <w:t xml:space="preserve"> However, as a demo, some functions are simplified. You will see the differences in the 4th part of this file.</w:t>
      </w:r>
    </w:p>
    <w:p w14:paraId="4D984214" w14:textId="02C7D9E2" w:rsidR="000B2D18" w:rsidRDefault="000B2D18" w:rsidP="000B2D18">
      <w:pPr>
        <w:pStyle w:val="Heading1"/>
        <w:rPr>
          <w:lang w:eastAsia="zh-CN"/>
        </w:rPr>
      </w:pPr>
      <w:r>
        <w:rPr>
          <w:rFonts w:hint="eastAsia"/>
          <w:lang w:eastAsia="zh-CN"/>
        </w:rPr>
        <w:t xml:space="preserve">2. </w:t>
      </w:r>
      <w:r w:rsidR="007120DC" w:rsidRPr="005F1209">
        <w:rPr>
          <w:rFonts w:hint="eastAsia"/>
          <w:lang w:eastAsia="zh-CN"/>
          <w:rPrChange w:id="8" w:author="Lihao Zhang" w:date="2016-04-28T20:23:00Z">
            <w:rPr>
              <w:rFonts w:ascii="宋体" w:eastAsia="宋体" w:hAnsi="宋体" w:hint="eastAsia"/>
              <w:lang w:eastAsia="zh-CN"/>
            </w:rPr>
          </w:rPrChange>
        </w:rPr>
        <w:t>Information</w:t>
      </w:r>
      <w:r w:rsidR="007120DC" w:rsidRPr="005F1209">
        <w:rPr>
          <w:lang w:eastAsia="zh-CN"/>
          <w:rPrChange w:id="9" w:author="Lihao Zhang" w:date="2016-04-28T20:23:00Z">
            <w:rPr>
              <w:rFonts w:ascii="宋体" w:eastAsia="宋体" w:hAnsi="宋体"/>
              <w:lang w:eastAsia="zh-CN"/>
            </w:rPr>
          </w:rPrChange>
        </w:rPr>
        <w:t xml:space="preserve"> </w:t>
      </w:r>
      <w:r>
        <w:rPr>
          <w:lang w:eastAsia="zh-CN"/>
        </w:rPr>
        <w:t>Flo</w:t>
      </w:r>
      <w:bookmarkStart w:id="10" w:name="_GoBack"/>
      <w:bookmarkEnd w:id="10"/>
      <w:r>
        <w:rPr>
          <w:lang w:eastAsia="zh-CN"/>
        </w:rPr>
        <w:t>w</w:t>
      </w:r>
    </w:p>
    <w:p w14:paraId="652BE490" w14:textId="7E3F6869" w:rsidR="009604AC" w:rsidRPr="009604AC" w:rsidRDefault="00610AB0" w:rsidP="009604AC">
      <w:pPr>
        <w:rPr>
          <w:lang w:eastAsia="zh-CN"/>
        </w:rPr>
      </w:pPr>
      <w:r w:rsidRPr="00610AB0">
        <w:rPr>
          <w:lang w:eastAsia="zh-CN"/>
        </w:rPr>
        <w:object w:dxaOrig="16660" w:dyaOrig="11966" w14:anchorId="45945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318pt" o:ole="">
            <v:imagedata r:id="rId8" o:title=""/>
          </v:shape>
          <o:OLEObject Type="Embed" ProgID="Visio.Drawing.15" ShapeID="_x0000_i1025" DrawAspect="Content" ObjectID="_1523380419" r:id="rId9"/>
        </w:object>
      </w:r>
    </w:p>
    <w:p w14:paraId="5FEC4659" w14:textId="09C13A01" w:rsidR="000B2D18" w:rsidRDefault="000B2D18" w:rsidP="000B2D18">
      <w:pPr>
        <w:pStyle w:val="Heading1"/>
        <w:rPr>
          <w:lang w:eastAsia="zh-CN"/>
        </w:rPr>
      </w:pPr>
      <w:r>
        <w:rPr>
          <w:rFonts w:hint="eastAsia"/>
          <w:lang w:eastAsia="zh-CN"/>
        </w:rPr>
        <w:lastRenderedPageBreak/>
        <w:t xml:space="preserve">3. </w:t>
      </w:r>
      <w:r w:rsidR="00E750FC">
        <w:rPr>
          <w:lang w:eastAsia="zh-CN"/>
        </w:rPr>
        <w:t>Software</w:t>
      </w:r>
      <w:r>
        <w:rPr>
          <w:lang w:eastAsia="zh-CN"/>
        </w:rPr>
        <w:t xml:space="preserve"> Architecture</w:t>
      </w:r>
    </w:p>
    <w:p w14:paraId="2009C1D0" w14:textId="1C282151" w:rsidR="007120DC" w:rsidRPr="007120DC" w:rsidRDefault="007120DC" w:rsidP="007120DC">
      <w:pPr>
        <w:rPr>
          <w:lang w:eastAsia="zh-CN"/>
        </w:rPr>
      </w:pPr>
      <w:r>
        <w:rPr>
          <w:lang w:eastAsia="zh-CN"/>
        </w:rPr>
        <w:object w:dxaOrig="25321" w:dyaOrig="15690" w14:anchorId="0B7ED7C4">
          <v:shape id="_x0000_i1026" type="#_x0000_t75" style="width:449pt;height:278pt" o:ole="">
            <v:imagedata r:id="rId10" o:title=""/>
          </v:shape>
          <o:OLEObject Type="Embed" ProgID="Visio.Drawing.15" ShapeID="_x0000_i1026" DrawAspect="Content" ObjectID="_1523380420" r:id="rId11"/>
        </w:object>
      </w:r>
    </w:p>
    <w:p w14:paraId="06539C9A" w14:textId="77777777" w:rsidR="000B2D18" w:rsidRDefault="000B2D18" w:rsidP="000B2D18">
      <w:pPr>
        <w:pStyle w:val="Heading1"/>
        <w:rPr>
          <w:lang w:eastAsia="zh-CN"/>
        </w:rPr>
      </w:pPr>
      <w:r>
        <w:rPr>
          <w:lang w:eastAsia="zh-CN"/>
        </w:rPr>
        <w:t>4.Detailed Operation Procedure</w:t>
      </w:r>
    </w:p>
    <w:p w14:paraId="7078716A" w14:textId="740E30F5" w:rsidR="005D2C0E" w:rsidRDefault="005D2C0E" w:rsidP="005D2C0E">
      <w:pPr>
        <w:rPr>
          <w:lang w:eastAsia="zh-CN"/>
        </w:rPr>
      </w:pPr>
      <w:r>
        <w:rPr>
          <w:rFonts w:hint="eastAsia"/>
          <w:lang w:eastAsia="zh-CN"/>
        </w:rPr>
        <w:t>Now we will introduce the detailed operations of our web application.</w:t>
      </w:r>
      <w:ins w:id="11" w:author="Wendi Cai" w:date="2016-04-25T19:59:00Z">
        <w:r w:rsidR="00FB40BA">
          <w:rPr>
            <w:lang w:eastAsia="zh-CN"/>
          </w:rPr>
          <w:t xml:space="preserve"> It provides different interfaces and functions for people of different </w:t>
        </w:r>
      </w:ins>
      <w:ins w:id="12" w:author="Wendi Cai" w:date="2016-04-25T20:00:00Z">
        <w:r w:rsidR="00FB40BA">
          <w:rPr>
            <w:lang w:eastAsia="zh-CN"/>
          </w:rPr>
          <w:t>identities</w:t>
        </w:r>
      </w:ins>
      <w:ins w:id="13" w:author="Wendi Cai" w:date="2016-04-25T20:06:00Z">
        <w:r w:rsidR="00FB40BA">
          <w:rPr>
            <w:rFonts w:hint="eastAsia"/>
            <w:lang w:eastAsia="zh-CN"/>
          </w:rPr>
          <w:t>.</w:t>
        </w:r>
        <w:r w:rsidR="00FB40BA">
          <w:rPr>
            <w:lang w:eastAsia="zh-CN"/>
          </w:rPr>
          <w:t xml:space="preserve"> </w:t>
        </w:r>
        <w:r w:rsidR="005B19F5">
          <w:rPr>
            <w:lang w:eastAsia="zh-CN"/>
          </w:rPr>
          <w:t>W</w:t>
        </w:r>
      </w:ins>
      <w:ins w:id="14" w:author="Wendi Cai" w:date="2016-04-25T20:07:00Z">
        <w:r w:rsidR="005B19F5">
          <w:rPr>
            <w:lang w:eastAsia="zh-CN"/>
          </w:rPr>
          <w:t xml:space="preserve">e abstract various roles into four types: client, </w:t>
        </w:r>
      </w:ins>
      <w:ins w:id="15" w:author="Wendi Cai" w:date="2016-04-25T20:08:00Z">
        <w:r w:rsidR="005B19F5">
          <w:rPr>
            <w:lang w:eastAsia="zh-CN"/>
          </w:rPr>
          <w:t xml:space="preserve">manager, engineer and tool keeper. </w:t>
        </w:r>
      </w:ins>
      <w:ins w:id="16" w:author="Wendi Cai" w:date="2016-04-25T20:09:00Z">
        <w:r w:rsidR="005B19F5">
          <w:rPr>
            <w:lang w:eastAsia="zh-CN"/>
          </w:rPr>
          <w:t>Detailed descriptions of interface for each role are as below.</w:t>
        </w:r>
      </w:ins>
      <w:r>
        <w:rPr>
          <w:rFonts w:hint="eastAsia"/>
          <w:lang w:eastAsia="zh-CN"/>
        </w:rPr>
        <w:t xml:space="preserve"> You will see all </w:t>
      </w:r>
      <w:r>
        <w:rPr>
          <w:lang w:eastAsia="zh-CN"/>
        </w:rPr>
        <w:t>functions here.</w:t>
      </w:r>
    </w:p>
    <w:p w14:paraId="6E2C452C" w14:textId="030E186E" w:rsidR="005D2C0E" w:rsidRDefault="005D2C0E" w:rsidP="005D2C0E">
      <w:pPr>
        <w:pStyle w:val="Heading2"/>
        <w:rPr>
          <w:lang w:eastAsia="zh-CN"/>
        </w:rPr>
      </w:pPr>
      <w:r>
        <w:rPr>
          <w:rFonts w:hint="eastAsia"/>
          <w:lang w:eastAsia="zh-CN"/>
        </w:rPr>
        <w:t>4.1 Interface for client</w:t>
      </w:r>
    </w:p>
    <w:p w14:paraId="2AD60665" w14:textId="17BE411E" w:rsidR="008E39A1" w:rsidRDefault="008E39A1" w:rsidP="008E39A1">
      <w:pPr>
        <w:rPr>
          <w:lang w:eastAsia="zh-CN"/>
        </w:rPr>
      </w:pPr>
      <w:r>
        <w:rPr>
          <w:rFonts w:hint="eastAsia"/>
          <w:lang w:eastAsia="zh-CN"/>
        </w:rPr>
        <w:t xml:space="preserve">Clients of GE can </w:t>
      </w:r>
      <w:r>
        <w:rPr>
          <w:lang w:eastAsia="zh-CN"/>
        </w:rPr>
        <w:t xml:space="preserve">make a request for post-sale service of </w:t>
      </w:r>
      <w:del w:id="17" w:author="Wendi Cai" w:date="2016-04-25T20:14:00Z">
        <w:r w:rsidDel="005B19F5">
          <w:rPr>
            <w:lang w:eastAsia="zh-CN"/>
          </w:rPr>
          <w:delText xml:space="preserve">equipments </w:delText>
        </w:r>
      </w:del>
      <w:ins w:id="18" w:author="Wendi Cai" w:date="2016-04-25T20:14:00Z">
        <w:r w:rsidR="005B19F5">
          <w:rPr>
            <w:lang w:eastAsia="zh-CN"/>
          </w:rPr>
          <w:t>products</w:t>
        </w:r>
      </w:ins>
      <w:ins w:id="19" w:author="Wendi Cai" w:date="2016-04-25T20:15:00Z">
        <w:r w:rsidR="005B19F5">
          <w:rPr>
            <w:lang w:eastAsia="zh-CN"/>
          </w:rPr>
          <w:t xml:space="preserve"> </w:t>
        </w:r>
      </w:ins>
      <w:ins w:id="20" w:author="Wendi Cai" w:date="2016-04-25T20:14:00Z">
        <w:r w:rsidR="005B19F5">
          <w:rPr>
            <w:lang w:eastAsia="zh-CN"/>
          </w:rPr>
          <w:t xml:space="preserve"> </w:t>
        </w:r>
      </w:ins>
      <w:r>
        <w:rPr>
          <w:lang w:eastAsia="zh-CN"/>
        </w:rPr>
        <w:t>bought from GE and check the progress of service at any time.</w:t>
      </w:r>
      <w:ins w:id="21" w:author="Wendi Cai" w:date="2016-04-25T20:15:00Z">
        <w:r w:rsidR="005B19F5">
          <w:rPr>
            <w:lang w:eastAsia="zh-CN"/>
          </w:rPr>
          <w:t xml:space="preserve"> </w:t>
        </w:r>
      </w:ins>
      <w:ins w:id="22" w:author="Wendi Cai" w:date="2016-04-25T20:19:00Z">
        <w:r w:rsidR="005A3E18">
          <w:rPr>
            <w:lang w:eastAsia="zh-CN"/>
          </w:rPr>
          <w:t xml:space="preserve">Here are the </w:t>
        </w:r>
      </w:ins>
      <w:ins w:id="23" w:author="Wendi Cai" w:date="2016-04-25T20:20:00Z">
        <w:r w:rsidR="005A3E18">
          <w:rPr>
            <w:lang w:eastAsia="zh-CN"/>
          </w:rPr>
          <w:t xml:space="preserve">screenshots and descriptions of client interface in operation sequence. </w:t>
        </w:r>
      </w:ins>
    </w:p>
    <w:p w14:paraId="3CE00E7A" w14:textId="629982BD" w:rsidR="008E39A1" w:rsidRDefault="008E39A1" w:rsidP="008E39A1">
      <w:pPr>
        <w:pStyle w:val="ListParagraph"/>
        <w:numPr>
          <w:ilvl w:val="0"/>
          <w:numId w:val="4"/>
        </w:numPr>
        <w:rPr>
          <w:lang w:eastAsia="zh-CN"/>
        </w:rPr>
      </w:pPr>
      <w:r>
        <w:rPr>
          <w:rFonts w:hint="eastAsia"/>
          <w:lang w:eastAsia="zh-CN"/>
        </w:rPr>
        <w:t>L</w:t>
      </w:r>
      <w:r>
        <w:rPr>
          <w:lang w:eastAsia="zh-CN"/>
        </w:rPr>
        <w:t>ogin from the f</w:t>
      </w:r>
      <w:ins w:id="24" w:author="Wendi Cai" w:date="2016-04-25T20:18:00Z">
        <w:r w:rsidR="005A3E18">
          <w:rPr>
            <w:lang w:eastAsia="zh-CN"/>
          </w:rPr>
          <w:t>ol</w:t>
        </w:r>
      </w:ins>
      <w:r>
        <w:rPr>
          <w:lang w:eastAsia="zh-CN"/>
        </w:rPr>
        <w:t>lowing page with a client account.</w:t>
      </w:r>
    </w:p>
    <w:p w14:paraId="54DAFAAD" w14:textId="2D2DA2D7" w:rsidR="00E750FC" w:rsidRDefault="00E750FC" w:rsidP="00E750FC">
      <w:pPr>
        <w:jc w:val="center"/>
        <w:rPr>
          <w:lang w:eastAsia="zh-CN"/>
        </w:rPr>
      </w:pPr>
      <w:r>
        <w:rPr>
          <w:noProof/>
        </w:rPr>
        <w:drawing>
          <wp:inline distT="0" distB="0" distL="0" distR="0" wp14:anchorId="360F833D" wp14:editId="3170F0D0">
            <wp:extent cx="0" cy="0"/>
            <wp:effectExtent l="0" t="0" r="0" b="0"/>
            <wp:docPr id="1" name="Picture 1"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iol/Desktop/数赛图/QQ201604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21D093FF" w14:textId="5BE27283" w:rsidR="008E39A1" w:rsidRDefault="00064355" w:rsidP="008E39A1">
      <w:pPr>
        <w:pStyle w:val="ListParagraph"/>
        <w:numPr>
          <w:ilvl w:val="0"/>
          <w:numId w:val="4"/>
        </w:numPr>
        <w:rPr>
          <w:lang w:eastAsia="zh-CN"/>
        </w:rPr>
      </w:pPr>
      <w:r>
        <w:rPr>
          <w:lang w:eastAsia="zh-CN"/>
        </w:rPr>
        <w:t>The page jump</w:t>
      </w:r>
      <w:r w:rsidR="00C80075">
        <w:rPr>
          <w:lang w:eastAsia="zh-CN"/>
        </w:rPr>
        <w:t>s</w:t>
      </w:r>
      <w:r>
        <w:rPr>
          <w:lang w:eastAsia="zh-CN"/>
        </w:rPr>
        <w:t xml:space="preserve"> to</w:t>
      </w:r>
      <w:del w:id="25" w:author="Wendi Cai" w:date="2016-04-25T20:23:00Z">
        <w:r w:rsidDel="005A3E18">
          <w:rPr>
            <w:lang w:eastAsia="zh-CN"/>
          </w:rPr>
          <w:delText xml:space="preserve"> the</w:delText>
        </w:r>
      </w:del>
      <w:r>
        <w:rPr>
          <w:lang w:eastAsia="zh-CN"/>
        </w:rPr>
        <w:t xml:space="preserve"> personal center of the client, personal information loaded auto</w:t>
      </w:r>
      <w:r w:rsidR="00C80075">
        <w:rPr>
          <w:lang w:eastAsia="zh-CN"/>
        </w:rPr>
        <w:t>matically. C</w:t>
      </w:r>
      <w:r>
        <w:rPr>
          <w:lang w:eastAsia="zh-CN"/>
        </w:rPr>
        <w:t>lick “</w:t>
      </w:r>
      <w:r w:rsidRPr="00051774">
        <w:rPr>
          <w:rFonts w:hint="eastAsia"/>
          <w:highlight w:val="yellow"/>
          <w:lang w:eastAsia="zh-CN"/>
        </w:rPr>
        <w:t>Make a new request</w:t>
      </w:r>
      <w:r w:rsidR="000A74EC">
        <w:rPr>
          <w:lang w:eastAsia="zh-CN"/>
        </w:rPr>
        <w:t xml:space="preserve">” </w:t>
      </w:r>
      <w:r>
        <w:rPr>
          <w:lang w:eastAsia="zh-CN"/>
        </w:rPr>
        <w:t>to ask for post-sale service.</w:t>
      </w:r>
    </w:p>
    <w:p w14:paraId="393052D3" w14:textId="79E2EA3F" w:rsidR="00E750FC" w:rsidRDefault="00E750FC" w:rsidP="00E750FC">
      <w:pPr>
        <w:jc w:val="center"/>
        <w:rPr>
          <w:lang w:eastAsia="zh-CN"/>
        </w:rPr>
      </w:pPr>
      <w:r>
        <w:rPr>
          <w:noProof/>
        </w:rPr>
        <w:drawing>
          <wp:inline distT="0" distB="0" distL="0" distR="0" wp14:anchorId="5B596155" wp14:editId="0B470CB1">
            <wp:extent cx="2700000" cy="1742129"/>
            <wp:effectExtent l="0" t="0" r="0" b="10795"/>
            <wp:docPr id="2" name="Picture 2"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Liol/Desktop/数赛图/QQ201604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0079937" w14:textId="573C312C" w:rsidR="00064355" w:rsidRDefault="00C80075" w:rsidP="008E39A1">
      <w:pPr>
        <w:pStyle w:val="ListParagraph"/>
        <w:numPr>
          <w:ilvl w:val="0"/>
          <w:numId w:val="4"/>
        </w:numPr>
        <w:rPr>
          <w:lang w:eastAsia="zh-CN"/>
        </w:rPr>
      </w:pPr>
      <w:r>
        <w:rPr>
          <w:lang w:eastAsia="zh-CN"/>
        </w:rPr>
        <w:t>Fill</w:t>
      </w:r>
      <w:r w:rsidR="00064355">
        <w:rPr>
          <w:lang w:eastAsia="zh-CN"/>
        </w:rPr>
        <w:t xml:space="preserve"> in the </w:t>
      </w:r>
      <w:ins w:id="26" w:author="Wendi Cai" w:date="2016-04-25T20:32:00Z">
        <w:r w:rsidR="00734A82">
          <w:rPr>
            <w:lang w:eastAsia="zh-CN"/>
          </w:rPr>
          <w:t xml:space="preserve">detailed </w:t>
        </w:r>
      </w:ins>
      <w:r w:rsidR="00064355">
        <w:rPr>
          <w:lang w:eastAsia="zh-CN"/>
        </w:rPr>
        <w:t>information of the request, including time, location and problems</w:t>
      </w:r>
      <w:r>
        <w:rPr>
          <w:lang w:eastAsia="zh-CN"/>
        </w:rPr>
        <w:t xml:space="preserve"> and click “</w:t>
      </w:r>
      <w:r w:rsidRPr="00051774">
        <w:rPr>
          <w:rFonts w:hint="eastAsia"/>
          <w:highlight w:val="yellow"/>
          <w:lang w:eastAsia="zh-CN"/>
        </w:rPr>
        <w:t>SUBMIT</w:t>
      </w:r>
      <w:r>
        <w:rPr>
          <w:lang w:eastAsia="zh-CN"/>
        </w:rPr>
        <w:t>”</w:t>
      </w:r>
      <w:r w:rsidR="00064355">
        <w:rPr>
          <w:lang w:eastAsia="zh-CN"/>
        </w:rPr>
        <w:t>.</w:t>
      </w:r>
      <w:r>
        <w:rPr>
          <w:lang w:eastAsia="zh-CN"/>
        </w:rPr>
        <w:t xml:space="preserve"> The data will be updated to the server and a new service will be created.</w:t>
      </w:r>
    </w:p>
    <w:p w14:paraId="3E15890D" w14:textId="54D33B05" w:rsidR="00E750FC" w:rsidRDefault="00E750FC" w:rsidP="00E750FC">
      <w:pPr>
        <w:jc w:val="center"/>
        <w:rPr>
          <w:lang w:eastAsia="zh-CN"/>
        </w:rPr>
      </w:pPr>
      <w:r>
        <w:rPr>
          <w:noProof/>
        </w:rPr>
        <w:lastRenderedPageBreak/>
        <w:drawing>
          <wp:inline distT="0" distB="0" distL="0" distR="0" wp14:anchorId="56D855B9" wp14:editId="27126B6F">
            <wp:extent cx="2700000" cy="1742129"/>
            <wp:effectExtent l="0" t="0" r="0" b="10795"/>
            <wp:docPr id="3" name="Picture 3"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iol/Desktop/数赛图/QQ201604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094D04C1" wp14:editId="24601B86">
            <wp:extent cx="2700000" cy="1742129"/>
            <wp:effectExtent l="0" t="0" r="0" b="10795"/>
            <wp:docPr id="4" name="Picture 4"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iol/Desktop/数赛图/QQ201604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25AF700D" w14:textId="0DE3A373" w:rsidR="00051774" w:rsidRDefault="00C80075" w:rsidP="008E39A1">
      <w:pPr>
        <w:pStyle w:val="ListParagraph"/>
        <w:numPr>
          <w:ilvl w:val="0"/>
          <w:numId w:val="4"/>
        </w:numPr>
        <w:rPr>
          <w:lang w:eastAsia="zh-CN"/>
        </w:rPr>
      </w:pPr>
      <w:r>
        <w:rPr>
          <w:rFonts w:hint="eastAsia"/>
          <w:lang w:eastAsia="zh-CN"/>
        </w:rPr>
        <w:t>Back to the client per</w:t>
      </w:r>
      <w:r>
        <w:rPr>
          <w:lang w:eastAsia="zh-CN"/>
        </w:rPr>
        <w:t>sonal center, click “</w:t>
      </w:r>
      <w:r w:rsidRPr="00051774">
        <w:rPr>
          <w:rFonts w:hint="eastAsia"/>
          <w:highlight w:val="yellow"/>
          <w:lang w:eastAsia="zh-CN"/>
        </w:rPr>
        <w:t>show current requests</w:t>
      </w:r>
      <w:r w:rsidR="000A74EC">
        <w:rPr>
          <w:rStyle w:val="FootnoteReference"/>
          <w:lang w:eastAsia="zh-CN"/>
        </w:rPr>
        <w:footnoteReference w:id="1"/>
      </w:r>
      <w:r>
        <w:rPr>
          <w:lang w:eastAsia="zh-CN"/>
        </w:rPr>
        <w:t>”</w:t>
      </w:r>
      <w:r w:rsidR="00051774">
        <w:rPr>
          <w:rFonts w:hint="eastAsia"/>
          <w:lang w:eastAsia="zh-CN"/>
        </w:rPr>
        <w:t xml:space="preserve"> to see the request</w:t>
      </w:r>
      <w:r>
        <w:rPr>
          <w:rFonts w:hint="eastAsia"/>
          <w:lang w:eastAsia="zh-CN"/>
        </w:rPr>
        <w:t xml:space="preserve"> </w:t>
      </w:r>
      <w:r w:rsidR="00051774">
        <w:rPr>
          <w:lang w:eastAsia="zh-CN"/>
        </w:rPr>
        <w:t xml:space="preserve">that </w:t>
      </w:r>
      <w:r w:rsidR="00051774">
        <w:rPr>
          <w:rFonts w:hint="eastAsia"/>
          <w:lang w:eastAsia="zh-CN"/>
        </w:rPr>
        <w:t>has</w:t>
      </w:r>
      <w:r w:rsidR="00051774">
        <w:rPr>
          <w:lang w:eastAsia="zh-CN"/>
        </w:rPr>
        <w:t xml:space="preserve"> just been made. If there are </w:t>
      </w:r>
      <w:r w:rsidR="00051774">
        <w:rPr>
          <w:rFonts w:hint="eastAsia"/>
          <w:lang w:eastAsia="zh-CN"/>
        </w:rPr>
        <w:t xml:space="preserve">more than one piece of requests, all can be seen here. Click one of the requests to see </w:t>
      </w:r>
      <w:r w:rsidR="00051774">
        <w:rPr>
          <w:lang w:eastAsia="zh-CN"/>
        </w:rPr>
        <w:t>details.</w:t>
      </w:r>
    </w:p>
    <w:p w14:paraId="3B2F3316" w14:textId="078757EB" w:rsidR="00D45A58" w:rsidRDefault="00D45A58" w:rsidP="00D45A58">
      <w:pPr>
        <w:jc w:val="center"/>
        <w:rPr>
          <w:lang w:eastAsia="zh-CN"/>
        </w:rPr>
      </w:pPr>
      <w:r>
        <w:rPr>
          <w:noProof/>
        </w:rPr>
        <w:drawing>
          <wp:inline distT="0" distB="0" distL="0" distR="0" wp14:anchorId="5702CB17" wp14:editId="4C21185D">
            <wp:extent cx="2700000" cy="1742129"/>
            <wp:effectExtent l="0" t="0" r="0" b="10795"/>
            <wp:docPr id="5" name="Picture 5" descr="../../../Users/Liol/Desktop/数赛图/QQ20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iol/Desktop/数赛图/QQ201604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C7E8714" w14:textId="6971B462" w:rsidR="00C80075" w:rsidRDefault="00051774" w:rsidP="008E39A1">
      <w:pPr>
        <w:pStyle w:val="ListParagraph"/>
        <w:numPr>
          <w:ilvl w:val="0"/>
          <w:numId w:val="4"/>
        </w:numPr>
        <w:rPr>
          <w:lang w:eastAsia="zh-CN"/>
        </w:rPr>
      </w:pPr>
      <w:r>
        <w:rPr>
          <w:lang w:eastAsia="zh-CN"/>
        </w:rPr>
        <w:t xml:space="preserve">The progress of the service is shown in the following page. The client can come to this page at any time to see what GE has done. When engineers finish their work, </w:t>
      </w:r>
      <w:del w:id="27" w:author="Wendi Cai" w:date="2016-04-25T20:36:00Z">
        <w:r w:rsidDel="00734A82">
          <w:rPr>
            <w:lang w:eastAsia="zh-CN"/>
          </w:rPr>
          <w:delText>a</w:delText>
        </w:r>
      </w:del>
      <w:ins w:id="28" w:author="Wendi Cai" w:date="2016-04-25T20:36:00Z">
        <w:r w:rsidR="00734A82">
          <w:rPr>
            <w:lang w:eastAsia="zh-CN"/>
          </w:rPr>
          <w:t>the “</w:t>
        </w:r>
      </w:ins>
      <w:ins w:id="29" w:author="Wendi Cai" w:date="2016-04-25T20:37:00Z">
        <w:r w:rsidR="00734A82">
          <w:rPr>
            <w:lang w:eastAsia="zh-CN"/>
          </w:rPr>
          <w:t>FINISH”</w:t>
        </w:r>
      </w:ins>
      <w:r>
        <w:rPr>
          <w:lang w:eastAsia="zh-CN"/>
        </w:rPr>
        <w:t xml:space="preserve"> button will appear at the bottom of the page for him/her to confirm the completion of the service.</w:t>
      </w:r>
      <w:r>
        <w:rPr>
          <w:rFonts w:hint="eastAsia"/>
          <w:lang w:eastAsia="zh-CN"/>
        </w:rPr>
        <w:t xml:space="preserve"> </w:t>
      </w:r>
    </w:p>
    <w:p w14:paraId="2CB08A64" w14:textId="0CEC0A72" w:rsidR="00D45A58" w:rsidRPr="008E39A1" w:rsidRDefault="00D45A58" w:rsidP="00D45A58">
      <w:pPr>
        <w:jc w:val="center"/>
        <w:rPr>
          <w:lang w:eastAsia="zh-CN"/>
        </w:rPr>
      </w:pPr>
      <w:r>
        <w:rPr>
          <w:noProof/>
        </w:rPr>
        <w:drawing>
          <wp:inline distT="0" distB="0" distL="0" distR="0" wp14:anchorId="2C27F1A1" wp14:editId="4C8D6BB5">
            <wp:extent cx="2700000" cy="1742129"/>
            <wp:effectExtent l="0" t="0" r="0" b="10795"/>
            <wp:docPr id="6" name="Picture 6"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iol/Desktop/数赛图/QQ2016042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5E48A17E" wp14:editId="6B609CCB">
            <wp:extent cx="2700000" cy="1742129"/>
            <wp:effectExtent l="0" t="0" r="0" b="10795"/>
            <wp:docPr id="7" name="Picture 7"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Liol/Desktop/数赛图/QQ2016042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ECBDEF8" w14:textId="11F2C02F" w:rsidR="005D2C0E" w:rsidRDefault="005D2C0E" w:rsidP="005D2C0E">
      <w:pPr>
        <w:pStyle w:val="Heading2"/>
        <w:rPr>
          <w:lang w:eastAsia="zh-CN"/>
        </w:rPr>
      </w:pPr>
      <w:r>
        <w:rPr>
          <w:rFonts w:hint="eastAsia"/>
          <w:lang w:eastAsia="zh-CN"/>
        </w:rPr>
        <w:t xml:space="preserve">4.2 Interface for </w:t>
      </w:r>
      <w:r>
        <w:rPr>
          <w:lang w:eastAsia="zh-CN"/>
        </w:rPr>
        <w:t>manager</w:t>
      </w:r>
    </w:p>
    <w:p w14:paraId="5B749997" w14:textId="15055796" w:rsidR="008F4F8B" w:rsidRDefault="003F402B" w:rsidP="003F402B">
      <w:pPr>
        <w:rPr>
          <w:lang w:eastAsia="zh-CN"/>
        </w:rPr>
      </w:pPr>
      <w:r>
        <w:rPr>
          <w:rFonts w:hint="eastAsia"/>
          <w:lang w:eastAsia="zh-CN"/>
        </w:rPr>
        <w:t xml:space="preserve">The manager </w:t>
      </w:r>
      <w:r w:rsidR="0001406B">
        <w:rPr>
          <w:lang w:eastAsia="zh-CN"/>
        </w:rPr>
        <w:t xml:space="preserve">can check the whole processes of all requests sent by various clients. </w:t>
      </w:r>
      <w:proofErr w:type="spellStart"/>
      <w:r w:rsidR="0001406B">
        <w:rPr>
          <w:lang w:eastAsia="zh-CN"/>
        </w:rPr>
        <w:t>He</w:t>
      </w:r>
      <w:ins w:id="30" w:author="Wendi Cai" w:date="2016-04-25T20:37:00Z">
        <w:r w:rsidR="008F21A8">
          <w:rPr>
            <w:lang w:eastAsia="zh-CN"/>
          </w:rPr>
          <w:t>/She</w:t>
        </w:r>
      </w:ins>
      <w:proofErr w:type="spellEnd"/>
      <w:r w:rsidR="0001406B">
        <w:rPr>
          <w:lang w:eastAsia="zh-CN"/>
        </w:rPr>
        <w:t xml:space="preserve"> is also in charge of the database, including checking all information of on-site processes, which </w:t>
      </w:r>
      <w:ins w:id="31" w:author="Wendi Cai" w:date="2016-04-25T20:37:00Z">
        <w:r w:rsidR="008F21A8">
          <w:rPr>
            <w:lang w:eastAsia="zh-CN"/>
          </w:rPr>
          <w:t>are</w:t>
        </w:r>
      </w:ins>
      <w:del w:id="32" w:author="Wendi Cai" w:date="2016-04-25T20:37:00Z">
        <w:r w:rsidR="0001406B" w:rsidDel="008F21A8">
          <w:rPr>
            <w:lang w:eastAsia="zh-CN"/>
          </w:rPr>
          <w:delText>is</w:delText>
        </w:r>
      </w:del>
      <w:r w:rsidR="0001406B">
        <w:rPr>
          <w:lang w:eastAsia="zh-CN"/>
        </w:rPr>
        <w:t xml:space="preserve"> recorded by tool keeper manually in present implementation, and revising data. </w:t>
      </w:r>
      <w:r w:rsidR="008F4F8B">
        <w:rPr>
          <w:lang w:eastAsia="zh-CN"/>
        </w:rPr>
        <w:t xml:space="preserve">In addition, there are many advanced functions for </w:t>
      </w:r>
      <w:ins w:id="33" w:author="Wendi Cai" w:date="2016-04-25T20:39:00Z">
        <w:r w:rsidR="008F21A8">
          <w:rPr>
            <w:lang w:eastAsia="zh-CN"/>
          </w:rPr>
          <w:t>the manager</w:t>
        </w:r>
      </w:ins>
      <w:del w:id="34" w:author="Wendi Cai" w:date="2016-04-25T20:39:00Z">
        <w:r w:rsidR="008F4F8B" w:rsidDel="008F21A8">
          <w:rPr>
            <w:lang w:eastAsia="zh-CN"/>
          </w:rPr>
          <w:delText>him</w:delText>
        </w:r>
      </w:del>
      <w:r w:rsidR="008F4F8B">
        <w:rPr>
          <w:lang w:eastAsia="zh-CN"/>
        </w:rPr>
        <w:t xml:space="preserve"> to improve work efficiency.</w:t>
      </w:r>
      <w:r w:rsidR="008F4F8B">
        <w:rPr>
          <w:rStyle w:val="FootnoteReference"/>
          <w:lang w:eastAsia="zh-CN"/>
        </w:rPr>
        <w:footnoteReference w:id="2"/>
      </w:r>
    </w:p>
    <w:p w14:paraId="0969027B" w14:textId="18A7AF06" w:rsidR="008F4F8B" w:rsidRDefault="008F4F8B" w:rsidP="008F4F8B">
      <w:pPr>
        <w:pStyle w:val="ListParagraph"/>
        <w:numPr>
          <w:ilvl w:val="0"/>
          <w:numId w:val="5"/>
        </w:numPr>
        <w:rPr>
          <w:lang w:eastAsia="zh-CN"/>
        </w:rPr>
      </w:pPr>
      <w:r>
        <w:rPr>
          <w:rFonts w:hint="eastAsia"/>
          <w:lang w:eastAsia="zh-CN"/>
        </w:rPr>
        <w:t xml:space="preserve">Login from the same page </w:t>
      </w:r>
      <w:r>
        <w:rPr>
          <w:lang w:eastAsia="zh-CN"/>
        </w:rPr>
        <w:t>with a</w:t>
      </w:r>
      <w:r>
        <w:rPr>
          <w:rFonts w:hint="eastAsia"/>
          <w:lang w:eastAsia="zh-CN"/>
        </w:rPr>
        <w:t xml:space="preserve"> manager account.</w:t>
      </w:r>
    </w:p>
    <w:p w14:paraId="5659620C" w14:textId="1D37A3CA" w:rsidR="00D45A58" w:rsidRDefault="00D45A58" w:rsidP="00D45A58">
      <w:pPr>
        <w:jc w:val="center"/>
        <w:rPr>
          <w:lang w:eastAsia="zh-CN"/>
        </w:rPr>
      </w:pPr>
      <w:r>
        <w:rPr>
          <w:noProof/>
        </w:rPr>
        <w:lastRenderedPageBreak/>
        <w:drawing>
          <wp:inline distT="0" distB="0" distL="0" distR="0" wp14:anchorId="0F3B54FC" wp14:editId="72BC7899">
            <wp:extent cx="2700000" cy="1742129"/>
            <wp:effectExtent l="0" t="0" r="0" b="10795"/>
            <wp:docPr id="9" name="Picture 9"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iol/Desktop/数赛图/QQ2016042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CC067AD" w14:textId="695F395A" w:rsidR="008F4F8B" w:rsidRDefault="008F4F8B" w:rsidP="008F4F8B">
      <w:pPr>
        <w:pStyle w:val="ListParagraph"/>
        <w:numPr>
          <w:ilvl w:val="0"/>
          <w:numId w:val="5"/>
        </w:numPr>
        <w:rPr>
          <w:lang w:eastAsia="zh-CN"/>
        </w:rPr>
      </w:pPr>
      <w:r>
        <w:rPr>
          <w:lang w:eastAsia="zh-CN"/>
        </w:rPr>
        <w:t>The page jumps to the personal center of the client, personal information loaded automatically.</w:t>
      </w:r>
      <w:r w:rsidRPr="008F4F8B">
        <w:rPr>
          <w:lang w:eastAsia="zh-CN"/>
        </w:rPr>
        <w:t xml:space="preserve"> </w:t>
      </w:r>
      <w:r>
        <w:rPr>
          <w:lang w:eastAsia="zh-CN"/>
        </w:rPr>
        <w:t xml:space="preserve"> Click “</w:t>
      </w:r>
      <w:r w:rsidRPr="00051774">
        <w:rPr>
          <w:rFonts w:hint="eastAsia"/>
          <w:highlight w:val="yellow"/>
          <w:lang w:eastAsia="zh-CN"/>
        </w:rPr>
        <w:t>show current requests</w:t>
      </w:r>
      <w:r>
        <w:rPr>
          <w:lang w:eastAsia="zh-CN"/>
        </w:rPr>
        <w:t>”</w:t>
      </w:r>
      <w:r>
        <w:rPr>
          <w:rFonts w:hint="eastAsia"/>
          <w:lang w:eastAsia="zh-CN"/>
        </w:rPr>
        <w:t xml:space="preserve"> to see</w:t>
      </w:r>
      <w:r>
        <w:rPr>
          <w:lang w:eastAsia="zh-CN"/>
        </w:rPr>
        <w:t xml:space="preserve"> all requests sent by clients.</w:t>
      </w:r>
    </w:p>
    <w:p w14:paraId="436B6D82" w14:textId="7DB1C137" w:rsidR="00D45A58" w:rsidRDefault="00D45A58" w:rsidP="00D45A58">
      <w:pPr>
        <w:jc w:val="center"/>
        <w:rPr>
          <w:lang w:eastAsia="zh-CN"/>
        </w:rPr>
      </w:pPr>
      <w:r>
        <w:rPr>
          <w:noProof/>
        </w:rPr>
        <w:drawing>
          <wp:inline distT="0" distB="0" distL="0" distR="0" wp14:anchorId="20C929F8" wp14:editId="000486D5">
            <wp:extent cx="2700000" cy="1742129"/>
            <wp:effectExtent l="0" t="0" r="0" b="10795"/>
            <wp:docPr id="10" name="Picture 10"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iol/Desktop/数赛图/QQ2016042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C0EA866" w14:textId="3BDCB91D" w:rsidR="008F4F8B" w:rsidRDefault="00AB1630" w:rsidP="008F4F8B">
      <w:pPr>
        <w:pStyle w:val="ListParagraph"/>
        <w:numPr>
          <w:ilvl w:val="0"/>
          <w:numId w:val="5"/>
        </w:numPr>
        <w:rPr>
          <w:lang w:eastAsia="zh-CN"/>
        </w:rPr>
      </w:pPr>
      <w:r>
        <w:rPr>
          <w:lang w:eastAsia="zh-CN"/>
        </w:rPr>
        <w:t xml:space="preserve">In the </w:t>
      </w:r>
      <w:r>
        <w:rPr>
          <w:rFonts w:hint="eastAsia"/>
          <w:lang w:eastAsia="zh-CN"/>
        </w:rPr>
        <w:t xml:space="preserve">following page, all information of current requests </w:t>
      </w:r>
      <w:r>
        <w:rPr>
          <w:lang w:eastAsia="zh-CN"/>
        </w:rPr>
        <w:t>is</w:t>
      </w:r>
      <w:r>
        <w:rPr>
          <w:rFonts w:hint="eastAsia"/>
          <w:lang w:eastAsia="zh-CN"/>
        </w:rPr>
        <w:t xml:space="preserve"> shown. After </w:t>
      </w:r>
      <w:r>
        <w:rPr>
          <w:lang w:eastAsia="zh-CN"/>
        </w:rPr>
        <w:t>the</w:t>
      </w:r>
      <w:r>
        <w:rPr>
          <w:rFonts w:hint="eastAsia"/>
          <w:lang w:eastAsia="zh-CN"/>
        </w:rPr>
        <w:t xml:space="preserve"> client has made </w:t>
      </w:r>
      <w:r>
        <w:rPr>
          <w:lang w:eastAsia="zh-CN"/>
        </w:rPr>
        <w:t>the</w:t>
      </w:r>
      <w:r>
        <w:rPr>
          <w:rFonts w:hint="eastAsia"/>
          <w:lang w:eastAsia="zh-CN"/>
        </w:rPr>
        <w:t xml:space="preserve"> request, a button </w:t>
      </w:r>
      <w:r>
        <w:rPr>
          <w:lang w:eastAsia="zh-CN"/>
        </w:rPr>
        <w:t>“</w:t>
      </w:r>
      <w:r w:rsidRPr="00AB1630">
        <w:rPr>
          <w:rFonts w:hint="eastAsia"/>
          <w:highlight w:val="yellow"/>
          <w:lang w:eastAsia="zh-CN"/>
        </w:rPr>
        <w:t>ACCEPT</w:t>
      </w:r>
      <w:r>
        <w:rPr>
          <w:lang w:eastAsia="zh-CN"/>
        </w:rPr>
        <w:t>” will appear for him</w:t>
      </w:r>
      <w:ins w:id="35" w:author="Wendi Cai" w:date="2016-04-25T20:48:00Z">
        <w:r w:rsidR="00734F11">
          <w:rPr>
            <w:lang w:eastAsia="zh-CN"/>
          </w:rPr>
          <w:t>/her</w:t>
        </w:r>
      </w:ins>
      <w:r>
        <w:rPr>
          <w:lang w:eastAsia="zh-CN"/>
        </w:rPr>
        <w:t xml:space="preserve"> to accept this request</w:t>
      </w:r>
      <w:r>
        <w:rPr>
          <w:rStyle w:val="FootnoteReference"/>
          <w:lang w:eastAsia="zh-CN"/>
        </w:rPr>
        <w:footnoteReference w:id="3"/>
      </w:r>
      <w:r>
        <w:rPr>
          <w:lang w:eastAsia="zh-CN"/>
        </w:rPr>
        <w:t>.</w:t>
      </w:r>
      <w:r w:rsidR="00D9089D">
        <w:rPr>
          <w:lang w:eastAsia="zh-CN"/>
        </w:rPr>
        <w:t xml:space="preserve"> At the end of the whole process, when the client has confirmed the completion of the service, another button</w:t>
      </w:r>
      <w:ins w:id="37" w:author="Wendi Cai" w:date="2016-04-25T20:48:00Z">
        <w:r w:rsidR="00734F11">
          <w:rPr>
            <w:lang w:eastAsia="zh-CN"/>
          </w:rPr>
          <w:t xml:space="preserve"> “FINISH”</w:t>
        </w:r>
      </w:ins>
      <w:r w:rsidR="00D9089D">
        <w:rPr>
          <w:lang w:eastAsia="zh-CN"/>
        </w:rPr>
        <w:t xml:space="preserve"> will appear for the manager to confirm completion of the process.</w:t>
      </w:r>
    </w:p>
    <w:p w14:paraId="48B55612" w14:textId="79A3AF87" w:rsidR="00D45A58" w:rsidRDefault="00D45A58" w:rsidP="00D45A58">
      <w:pPr>
        <w:jc w:val="center"/>
        <w:rPr>
          <w:lang w:eastAsia="zh-CN"/>
        </w:rPr>
      </w:pPr>
      <w:r>
        <w:rPr>
          <w:noProof/>
        </w:rPr>
        <w:drawing>
          <wp:inline distT="0" distB="0" distL="0" distR="0" wp14:anchorId="2D1656F9" wp14:editId="2AFC217D">
            <wp:extent cx="2700000" cy="1742129"/>
            <wp:effectExtent l="0" t="0" r="0" b="10795"/>
            <wp:docPr id="11" name="Picture 11" descr="../../../Users/Liol/Desktop/数赛图/QQ2016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Liol/Desktop/数赛图/QQ2016042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2DF58521" wp14:editId="14423255">
            <wp:extent cx="2700000" cy="1742129"/>
            <wp:effectExtent l="0" t="0" r="0" b="10795"/>
            <wp:docPr id="13" name="Picture 13"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Liol/Desktop/数赛图/QQ2016042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5544AE3" w14:textId="459024C7" w:rsidR="00D9089D" w:rsidRDefault="00D9089D" w:rsidP="008F4F8B">
      <w:pPr>
        <w:pStyle w:val="ListParagraph"/>
        <w:numPr>
          <w:ilvl w:val="0"/>
          <w:numId w:val="5"/>
        </w:numPr>
        <w:rPr>
          <w:lang w:eastAsia="zh-CN"/>
        </w:rPr>
      </w:pPr>
      <w:r>
        <w:rPr>
          <w:rFonts w:hint="eastAsia"/>
          <w:lang w:eastAsia="zh-CN"/>
        </w:rPr>
        <w:t>After on-site task has began, a button</w:t>
      </w:r>
      <w:ins w:id="38" w:author="Wendi Cai" w:date="2016-04-25T20:48:00Z">
        <w:r w:rsidR="00734F11">
          <w:rPr>
            <w:lang w:eastAsia="zh-CN"/>
          </w:rPr>
          <w:t xml:space="preserve"> “Check Onsite Operating Information(EXCEL)</w:t>
        </w:r>
      </w:ins>
      <w:r>
        <w:rPr>
          <w:rFonts w:hint="eastAsia"/>
          <w:lang w:eastAsia="zh-CN"/>
        </w:rPr>
        <w:t xml:space="preserve"> will appear for the manager to download all the on-site </w:t>
      </w:r>
      <w:r>
        <w:rPr>
          <w:lang w:eastAsia="zh-CN"/>
        </w:rPr>
        <w:t>information of current service as an EXCEL</w:t>
      </w:r>
      <w:r>
        <w:rPr>
          <w:rFonts w:hint="eastAsia"/>
          <w:lang w:eastAsia="zh-CN"/>
        </w:rPr>
        <w:t xml:space="preserve"> at any time. This button will not disappear once it </w:t>
      </w:r>
      <w:proofErr w:type="gramStart"/>
      <w:r>
        <w:rPr>
          <w:rFonts w:hint="eastAsia"/>
          <w:lang w:eastAsia="zh-CN"/>
        </w:rPr>
        <w:t>appears.</w:t>
      </w:r>
      <w:ins w:id="39" w:author="Lihao Zhang" w:date="2016-04-28T19:07:00Z">
        <w:r w:rsidR="007E0B63">
          <w:rPr>
            <w:lang w:eastAsia="zh-CN"/>
          </w:rPr>
          <w:t>(</w:t>
        </w:r>
        <w:proofErr w:type="gramEnd"/>
        <w:r w:rsidR="007E0B63">
          <w:rPr>
            <w:lang w:eastAsia="zh-CN"/>
          </w:rPr>
          <w:t xml:space="preserve">Due to some unknown problems, </w:t>
        </w:r>
      </w:ins>
      <w:ins w:id="40" w:author="Lihao Zhang" w:date="2016-04-28T19:12:00Z">
        <w:r w:rsidR="00897DCF">
          <w:rPr>
            <w:lang w:eastAsia="zh-CN"/>
          </w:rPr>
          <w:t xml:space="preserve">currently </w:t>
        </w:r>
      </w:ins>
      <w:ins w:id="41" w:author="Lihao Zhang" w:date="2016-04-28T19:11:00Z">
        <w:r w:rsidR="00897DCF">
          <w:rPr>
            <w:lang w:eastAsia="zh-CN"/>
          </w:rPr>
          <w:t xml:space="preserve">this can </w:t>
        </w:r>
      </w:ins>
      <w:ins w:id="42" w:author="Lihao Zhang" w:date="2016-04-28T19:12:00Z">
        <w:r w:rsidR="00897DCF">
          <w:rPr>
            <w:lang w:eastAsia="zh-CN"/>
          </w:rPr>
          <w:t>only</w:t>
        </w:r>
      </w:ins>
      <w:ins w:id="43" w:author="Lihao Zhang" w:date="2016-04-28T19:11:00Z">
        <w:r w:rsidR="00897DCF">
          <w:rPr>
            <w:lang w:eastAsia="zh-CN"/>
          </w:rPr>
          <w:t xml:space="preserve"> be </w:t>
        </w:r>
      </w:ins>
      <w:ins w:id="44" w:author="Lihao Zhang" w:date="2016-04-28T19:12:00Z">
        <w:r w:rsidR="00897DCF">
          <w:rPr>
            <w:lang w:eastAsia="zh-CN"/>
          </w:rPr>
          <w:t>implemented</w:t>
        </w:r>
      </w:ins>
      <w:ins w:id="45" w:author="Lihao Zhang" w:date="2016-04-28T19:11:00Z">
        <w:r w:rsidR="00897DCF">
          <w:rPr>
            <w:lang w:eastAsia="zh-CN"/>
          </w:rPr>
          <w:t xml:space="preserve"> in local computer</w:t>
        </w:r>
      </w:ins>
      <w:ins w:id="46" w:author="Lihao Zhang" w:date="2016-04-28T19:12:00Z">
        <w:r w:rsidR="00897DCF">
          <w:rPr>
            <w:lang w:eastAsia="zh-CN"/>
          </w:rPr>
          <w:t>.</w:t>
        </w:r>
      </w:ins>
      <w:ins w:id="47" w:author="Lihao Zhang" w:date="2016-04-28T19:07:00Z">
        <w:r w:rsidR="007E0B63">
          <w:rPr>
            <w:lang w:eastAsia="zh-CN"/>
          </w:rPr>
          <w:t>)</w:t>
        </w:r>
      </w:ins>
    </w:p>
    <w:p w14:paraId="4A91B481" w14:textId="198ED92A" w:rsidR="00D45A58" w:rsidRPr="003F402B" w:rsidRDefault="00D45A58" w:rsidP="00D45A58">
      <w:pPr>
        <w:jc w:val="center"/>
        <w:rPr>
          <w:lang w:eastAsia="zh-CN"/>
        </w:rPr>
      </w:pPr>
      <w:r>
        <w:rPr>
          <w:noProof/>
        </w:rPr>
        <w:lastRenderedPageBreak/>
        <w:drawing>
          <wp:inline distT="0" distB="0" distL="0" distR="0" wp14:anchorId="5621906C" wp14:editId="0C4A5F92">
            <wp:extent cx="2700000" cy="1742129"/>
            <wp:effectExtent l="0" t="0" r="0" b="10795"/>
            <wp:docPr id="15" name="Picture 15" descr="../../../Users/Liol/Desktop/数赛图/QQ2016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Liol/Desktop/数赛图/QQ2016042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FBF88E0" w14:textId="7297EDD4" w:rsidR="005D2C0E" w:rsidRDefault="005D2C0E" w:rsidP="005D2C0E">
      <w:pPr>
        <w:pStyle w:val="Heading2"/>
        <w:rPr>
          <w:lang w:eastAsia="zh-CN"/>
        </w:rPr>
      </w:pPr>
      <w:r>
        <w:rPr>
          <w:rFonts w:hint="eastAsia"/>
          <w:lang w:eastAsia="zh-CN"/>
        </w:rPr>
        <w:t>4.3 Interface for engineer</w:t>
      </w:r>
    </w:p>
    <w:p w14:paraId="35A3051D" w14:textId="16C35521" w:rsidR="00AF22DA" w:rsidRDefault="00AF22DA" w:rsidP="00AF22DA">
      <w:pPr>
        <w:rPr>
          <w:lang w:eastAsia="zh-CN"/>
        </w:rPr>
      </w:pPr>
      <w:r>
        <w:rPr>
          <w:rFonts w:hint="eastAsia"/>
          <w:lang w:eastAsia="zh-CN"/>
        </w:rPr>
        <w:t>An engineer can accept tasks, make a reservation for tools</w:t>
      </w:r>
      <w:r>
        <w:rPr>
          <w:lang w:eastAsia="zh-CN"/>
        </w:rPr>
        <w:t>,</w:t>
      </w:r>
      <w:r>
        <w:rPr>
          <w:rFonts w:hint="eastAsia"/>
          <w:lang w:eastAsia="zh-CN"/>
        </w:rPr>
        <w:t xml:space="preserve"> return tools and update </w:t>
      </w:r>
      <w:r>
        <w:rPr>
          <w:lang w:eastAsia="zh-CN"/>
        </w:rPr>
        <w:t>tool status online if he is responsible for the tools.</w:t>
      </w:r>
    </w:p>
    <w:p w14:paraId="1C4109A8" w14:textId="1B0E1C17" w:rsidR="00D45A58" w:rsidRDefault="0093338C" w:rsidP="00D45A58">
      <w:pPr>
        <w:pStyle w:val="ListParagraph"/>
        <w:numPr>
          <w:ilvl w:val="0"/>
          <w:numId w:val="6"/>
        </w:numPr>
        <w:rPr>
          <w:lang w:eastAsia="zh-CN"/>
        </w:rPr>
      </w:pPr>
      <w:r>
        <w:rPr>
          <w:rFonts w:hint="eastAsia"/>
          <w:lang w:eastAsia="zh-CN"/>
        </w:rPr>
        <w:t xml:space="preserve">Login from the same page </w:t>
      </w:r>
      <w:r>
        <w:rPr>
          <w:lang w:eastAsia="zh-CN"/>
        </w:rPr>
        <w:t>with an</w:t>
      </w:r>
      <w:r>
        <w:rPr>
          <w:rFonts w:hint="eastAsia"/>
          <w:lang w:eastAsia="zh-CN"/>
        </w:rPr>
        <w:t xml:space="preserve"> </w:t>
      </w:r>
      <w:r>
        <w:rPr>
          <w:lang w:eastAsia="zh-CN"/>
        </w:rPr>
        <w:t>engineer</w:t>
      </w:r>
      <w:r>
        <w:rPr>
          <w:rFonts w:hint="eastAsia"/>
          <w:lang w:eastAsia="zh-CN"/>
        </w:rPr>
        <w:t xml:space="preserve"> account.</w:t>
      </w:r>
    </w:p>
    <w:p w14:paraId="0DA29B3E" w14:textId="090B571F" w:rsidR="00813668" w:rsidRDefault="00813668" w:rsidP="00813668">
      <w:pPr>
        <w:jc w:val="center"/>
        <w:rPr>
          <w:lang w:eastAsia="zh-CN"/>
        </w:rPr>
      </w:pPr>
      <w:r>
        <w:rPr>
          <w:noProof/>
        </w:rPr>
        <w:drawing>
          <wp:inline distT="0" distB="0" distL="0" distR="0" wp14:anchorId="5E2A19E9" wp14:editId="40D6FDC2">
            <wp:extent cx="2700000" cy="1742129"/>
            <wp:effectExtent l="0" t="0" r="0" b="10795"/>
            <wp:docPr id="20" name="Picture 20"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Liol/Desktop/数赛图/QQ2016042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51F8DE88" w14:textId="07B46D1C" w:rsidR="0093338C" w:rsidRDefault="0093338C" w:rsidP="00AF22DA">
      <w:pPr>
        <w:pStyle w:val="ListParagraph"/>
        <w:numPr>
          <w:ilvl w:val="0"/>
          <w:numId w:val="6"/>
        </w:numPr>
        <w:rPr>
          <w:lang w:eastAsia="zh-CN"/>
        </w:rPr>
      </w:pPr>
      <w:r>
        <w:rPr>
          <w:lang w:eastAsia="zh-CN"/>
        </w:rPr>
        <w:t>Click “</w:t>
      </w:r>
      <w:r w:rsidRPr="00051774">
        <w:rPr>
          <w:rFonts w:hint="eastAsia"/>
          <w:highlight w:val="yellow"/>
          <w:lang w:eastAsia="zh-CN"/>
        </w:rPr>
        <w:t>show current requests</w:t>
      </w:r>
      <w:r>
        <w:rPr>
          <w:lang w:eastAsia="zh-CN"/>
        </w:rPr>
        <w:t>” and choose the request he want to accept.</w:t>
      </w:r>
      <w:r w:rsidR="00E53FBA">
        <w:rPr>
          <w:lang w:eastAsia="zh-CN"/>
        </w:rPr>
        <w:t xml:space="preserve"> The engineer can see requests he has accepted or those haven’</w:t>
      </w:r>
      <w:r w:rsidR="00E53FBA">
        <w:rPr>
          <w:rFonts w:hint="eastAsia"/>
          <w:lang w:eastAsia="zh-CN"/>
        </w:rPr>
        <w:t>t accepted by other engineers.</w:t>
      </w:r>
    </w:p>
    <w:p w14:paraId="29C1B5AA" w14:textId="48E29167" w:rsidR="00D45A58" w:rsidRDefault="00813668" w:rsidP="00D45A58">
      <w:pPr>
        <w:jc w:val="center"/>
        <w:rPr>
          <w:lang w:eastAsia="zh-CN"/>
        </w:rPr>
      </w:pPr>
      <w:r>
        <w:rPr>
          <w:noProof/>
        </w:rPr>
        <w:drawing>
          <wp:inline distT="0" distB="0" distL="0" distR="0" wp14:anchorId="17D46BE2" wp14:editId="17FC6605">
            <wp:extent cx="2700000" cy="1742129"/>
            <wp:effectExtent l="0" t="0" r="0" b="10795"/>
            <wp:docPr id="21" name="Picture 21"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Liol/Desktop/数赛图/QQ2016042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sidR="00D45A58">
        <w:rPr>
          <w:noProof/>
        </w:rPr>
        <w:drawing>
          <wp:inline distT="0" distB="0" distL="0" distR="0" wp14:anchorId="4E793707" wp14:editId="1B40F949">
            <wp:extent cx="2700000" cy="1742129"/>
            <wp:effectExtent l="0" t="0" r="0" b="10795"/>
            <wp:docPr id="17" name="Picture 17" descr="../../../Users/Liol/Desktop/数赛图/QQ20160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Liol/Desktop/数赛图/QQ2016042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ED6EE29" w14:textId="6A2F01C2" w:rsidR="0093338C" w:rsidRDefault="0093338C" w:rsidP="00AF22DA">
      <w:pPr>
        <w:pStyle w:val="ListParagraph"/>
        <w:numPr>
          <w:ilvl w:val="0"/>
          <w:numId w:val="6"/>
        </w:numPr>
        <w:rPr>
          <w:lang w:eastAsia="zh-CN"/>
        </w:rPr>
      </w:pPr>
      <w:r>
        <w:rPr>
          <w:lang w:eastAsia="zh-CN"/>
        </w:rPr>
        <w:t>A</w:t>
      </w:r>
      <w:r>
        <w:rPr>
          <w:rFonts w:hint="eastAsia"/>
          <w:lang w:eastAsia="zh-CN"/>
        </w:rPr>
        <w:t xml:space="preserve">fter the manager has </w:t>
      </w:r>
      <w:r>
        <w:rPr>
          <w:lang w:eastAsia="zh-CN"/>
        </w:rPr>
        <w:t>accepted</w:t>
      </w:r>
      <w:r>
        <w:rPr>
          <w:rFonts w:hint="eastAsia"/>
          <w:lang w:eastAsia="zh-CN"/>
        </w:rPr>
        <w:t xml:space="preserve"> the request, </w:t>
      </w:r>
      <w:ins w:id="48" w:author="Wendi Cai" w:date="2016-04-25T22:32:00Z">
        <w:r w:rsidR="00C87C10">
          <w:rPr>
            <w:lang w:eastAsia="zh-CN"/>
          </w:rPr>
          <w:t>the engineer</w:t>
        </w:r>
      </w:ins>
      <w:del w:id="49" w:author="Wendi Cai" w:date="2016-04-25T22:32:00Z">
        <w:r w:rsidDel="00C87C10">
          <w:rPr>
            <w:rFonts w:hint="eastAsia"/>
            <w:lang w:eastAsia="zh-CN"/>
          </w:rPr>
          <w:delText>he</w:delText>
        </w:r>
      </w:del>
      <w:r>
        <w:rPr>
          <w:rFonts w:hint="eastAsia"/>
          <w:lang w:eastAsia="zh-CN"/>
        </w:rPr>
        <w:t xml:space="preserve"> can see the button </w:t>
      </w:r>
      <w:r>
        <w:rPr>
          <w:lang w:eastAsia="zh-CN"/>
        </w:rPr>
        <w:t>“</w:t>
      </w:r>
      <w:r w:rsidRPr="0093338C">
        <w:rPr>
          <w:rFonts w:hint="eastAsia"/>
          <w:highlight w:val="yellow"/>
          <w:lang w:eastAsia="zh-CN"/>
        </w:rPr>
        <w:t>ACCEPT</w:t>
      </w:r>
      <w:r>
        <w:rPr>
          <w:lang w:eastAsia="zh-CN"/>
        </w:rPr>
        <w:t>”</w:t>
      </w:r>
      <w:r>
        <w:rPr>
          <w:rFonts w:hint="eastAsia"/>
          <w:lang w:eastAsia="zh-CN"/>
        </w:rPr>
        <w:t xml:space="preserve"> on the following page. And</w:t>
      </w:r>
      <w:r>
        <w:rPr>
          <w:lang w:eastAsia="zh-CN"/>
        </w:rPr>
        <w:t xml:space="preserve"> the button “</w:t>
      </w:r>
      <w:r w:rsidRPr="0093338C">
        <w:rPr>
          <w:highlight w:val="yellow"/>
          <w:lang w:eastAsia="zh-CN"/>
        </w:rPr>
        <w:t>Reserve Tools</w:t>
      </w:r>
      <w:r>
        <w:rPr>
          <w:lang w:eastAsia="zh-CN"/>
        </w:rPr>
        <w:t xml:space="preserve">” </w:t>
      </w:r>
      <w:r>
        <w:rPr>
          <w:rFonts w:hint="eastAsia"/>
          <w:lang w:eastAsia="zh-CN"/>
        </w:rPr>
        <w:t>will</w:t>
      </w:r>
      <w:r>
        <w:rPr>
          <w:lang w:eastAsia="zh-CN"/>
        </w:rPr>
        <w:t xml:space="preserve"> appear after he has accepted the request. Click this button to make a reservation for tools he need.</w:t>
      </w:r>
    </w:p>
    <w:p w14:paraId="0280939B" w14:textId="1661A5A5" w:rsidR="00813668" w:rsidRDefault="00813668" w:rsidP="00813668">
      <w:pPr>
        <w:jc w:val="center"/>
        <w:rPr>
          <w:lang w:eastAsia="zh-CN"/>
        </w:rPr>
      </w:pPr>
      <w:r>
        <w:rPr>
          <w:noProof/>
        </w:rPr>
        <w:lastRenderedPageBreak/>
        <w:drawing>
          <wp:inline distT="0" distB="0" distL="0" distR="0" wp14:anchorId="6D152806" wp14:editId="41B4157F">
            <wp:extent cx="2700000" cy="1742129"/>
            <wp:effectExtent l="0" t="0" r="0" b="10795"/>
            <wp:docPr id="22" name="Picture 22"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Liol/Desktop/数赛图/QQ2016042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E2E87DC" wp14:editId="65840FDE">
            <wp:extent cx="2700000" cy="1742129"/>
            <wp:effectExtent l="0" t="0" r="0" b="10795"/>
            <wp:docPr id="23" name="Picture 23" descr="../../../Users/Liol/Desktop/数赛图/QQ2016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Liol/Desktop/数赛图/QQ2016042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734608E3" w14:textId="2685A235" w:rsidR="0093338C" w:rsidRDefault="0093338C" w:rsidP="0093338C">
      <w:pPr>
        <w:pStyle w:val="ListParagraph"/>
        <w:numPr>
          <w:ilvl w:val="0"/>
          <w:numId w:val="6"/>
        </w:numPr>
        <w:rPr>
          <w:lang w:eastAsia="zh-CN"/>
        </w:rPr>
      </w:pPr>
      <w:r>
        <w:rPr>
          <w:lang w:eastAsia="zh-CN"/>
        </w:rPr>
        <w:t>Put in an ID or a name and click “</w:t>
      </w:r>
      <w:r w:rsidRPr="0093338C">
        <w:rPr>
          <w:rFonts w:hint="eastAsia"/>
          <w:highlight w:val="yellow"/>
          <w:lang w:eastAsia="zh-CN"/>
        </w:rPr>
        <w:t>SEARCH</w:t>
      </w:r>
      <w:r>
        <w:rPr>
          <w:lang w:eastAsia="zh-CN"/>
        </w:rPr>
        <w:t>”</w:t>
      </w:r>
      <w:r>
        <w:rPr>
          <w:rFonts w:hint="eastAsia"/>
          <w:lang w:eastAsia="zh-CN"/>
        </w:rPr>
        <w:t xml:space="preserve">. </w:t>
      </w:r>
      <w:r>
        <w:rPr>
          <w:lang w:eastAsia="zh-CN"/>
        </w:rPr>
        <w:t>All possible results will be shown below.</w:t>
      </w:r>
      <w:r>
        <w:rPr>
          <w:rFonts w:hint="eastAsia"/>
          <w:lang w:eastAsia="zh-CN"/>
        </w:rPr>
        <w:t xml:space="preserve"> Click one of them and </w:t>
      </w:r>
      <w:r>
        <w:rPr>
          <w:lang w:eastAsia="zh-CN"/>
        </w:rPr>
        <w:t>a dropdown box appears.</w:t>
      </w:r>
    </w:p>
    <w:p w14:paraId="141AFE91" w14:textId="79DE909C" w:rsidR="00813668" w:rsidRDefault="00813668" w:rsidP="00813668">
      <w:pPr>
        <w:jc w:val="center"/>
        <w:rPr>
          <w:lang w:eastAsia="zh-CN"/>
        </w:rPr>
      </w:pPr>
      <w:r>
        <w:rPr>
          <w:noProof/>
        </w:rPr>
        <w:drawing>
          <wp:inline distT="0" distB="0" distL="0" distR="0" wp14:anchorId="4E19559B" wp14:editId="62641012">
            <wp:extent cx="2700000" cy="1742129"/>
            <wp:effectExtent l="0" t="0" r="0" b="10795"/>
            <wp:docPr id="24" name="Picture 24"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Liol/Desktop/数赛图/QQ2016042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55D38648" wp14:editId="671A5FEA">
            <wp:extent cx="2700000" cy="1742129"/>
            <wp:effectExtent l="0" t="0" r="0" b="10795"/>
            <wp:docPr id="25" name="Picture 25"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Liol/Desktop/数赛图/QQ2016042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3F4DCB86" w14:textId="34F8B1DE" w:rsidR="0093338C" w:rsidRDefault="00813668" w:rsidP="0093338C">
      <w:pPr>
        <w:pStyle w:val="ListParagraph"/>
        <w:numPr>
          <w:ilvl w:val="0"/>
          <w:numId w:val="6"/>
        </w:numPr>
        <w:rPr>
          <w:lang w:eastAsia="zh-CN"/>
        </w:rPr>
      </w:pPr>
      <w:r>
        <w:rPr>
          <w:lang w:eastAsia="zh-CN"/>
        </w:rPr>
        <w:t>If this is the tool wanted,</w:t>
      </w:r>
      <w:r w:rsidR="002C70BE">
        <w:rPr>
          <w:lang w:eastAsia="zh-CN"/>
        </w:rPr>
        <w:t xml:space="preserve"> click “</w:t>
      </w:r>
      <w:r w:rsidR="002C70BE" w:rsidRPr="002C70BE">
        <w:rPr>
          <w:rFonts w:hint="eastAsia"/>
          <w:highlight w:val="yellow"/>
          <w:lang w:eastAsia="zh-CN"/>
        </w:rPr>
        <w:t>SUBMIT</w:t>
      </w:r>
      <w:r w:rsidR="002C70BE">
        <w:rPr>
          <w:lang w:eastAsia="zh-CN"/>
        </w:rPr>
        <w:t>”</w:t>
      </w:r>
      <w:r w:rsidR="002C70BE">
        <w:rPr>
          <w:rFonts w:hint="eastAsia"/>
          <w:lang w:eastAsia="zh-CN"/>
        </w:rPr>
        <w:t xml:space="preserve"> to borrow the tool. Repeat (</w:t>
      </w:r>
      <w:r w:rsidR="002C70BE">
        <w:rPr>
          <w:lang w:eastAsia="zh-CN"/>
        </w:rPr>
        <w:t>4</w:t>
      </w:r>
      <w:r w:rsidR="002C70BE">
        <w:rPr>
          <w:rFonts w:hint="eastAsia"/>
          <w:lang w:eastAsia="zh-CN"/>
        </w:rPr>
        <w:t>)</w:t>
      </w:r>
      <w:r w:rsidR="002C70BE">
        <w:rPr>
          <w:lang w:eastAsia="zh-CN"/>
        </w:rPr>
        <w:t xml:space="preserve"> and </w:t>
      </w:r>
      <w:r w:rsidR="002C70BE">
        <w:rPr>
          <w:rFonts w:hint="eastAsia"/>
          <w:lang w:eastAsia="zh-CN"/>
        </w:rPr>
        <w:t>(</w:t>
      </w:r>
      <w:r w:rsidR="002C70BE">
        <w:rPr>
          <w:lang w:eastAsia="zh-CN"/>
        </w:rPr>
        <w:t>5</w:t>
      </w:r>
      <w:r w:rsidR="002C70BE">
        <w:rPr>
          <w:rFonts w:hint="eastAsia"/>
          <w:lang w:eastAsia="zh-CN"/>
        </w:rPr>
        <w:t>)</w:t>
      </w:r>
      <w:r w:rsidR="002C70BE">
        <w:rPr>
          <w:lang w:eastAsia="zh-CN"/>
        </w:rPr>
        <w:t xml:space="preserve"> to get all tools in demand.</w:t>
      </w:r>
    </w:p>
    <w:p w14:paraId="6A5EB37F" w14:textId="00E39CC3" w:rsidR="00813668" w:rsidRDefault="00813668" w:rsidP="00813668">
      <w:pPr>
        <w:jc w:val="center"/>
        <w:rPr>
          <w:lang w:eastAsia="zh-CN"/>
        </w:rPr>
      </w:pPr>
      <w:r>
        <w:rPr>
          <w:noProof/>
        </w:rPr>
        <w:drawing>
          <wp:inline distT="0" distB="0" distL="0" distR="0" wp14:anchorId="5597F48C" wp14:editId="4358FE04">
            <wp:extent cx="2700000" cy="1742129"/>
            <wp:effectExtent l="0" t="0" r="0" b="10795"/>
            <wp:docPr id="26" name="Picture 26"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Liol/Desktop/数赛图/QQ201604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2D2233B7" w14:textId="77B35818" w:rsidR="002C70BE" w:rsidRDefault="002C70BE" w:rsidP="002C70BE">
      <w:pPr>
        <w:pStyle w:val="ListParagraph"/>
        <w:numPr>
          <w:ilvl w:val="0"/>
          <w:numId w:val="6"/>
        </w:numPr>
        <w:rPr>
          <w:lang w:eastAsia="zh-CN"/>
        </w:rPr>
      </w:pPr>
      <w:r>
        <w:rPr>
          <w:rFonts w:hint="eastAsia"/>
          <w:lang w:eastAsia="zh-CN"/>
        </w:rPr>
        <w:t xml:space="preserve">Enter </w:t>
      </w:r>
      <w:r>
        <w:rPr>
          <w:lang w:eastAsia="zh-CN"/>
        </w:rPr>
        <w:t>the</w:t>
      </w:r>
      <w:r>
        <w:rPr>
          <w:rFonts w:hint="eastAsia"/>
          <w:lang w:eastAsia="zh-CN"/>
        </w:rPr>
        <w:t xml:space="preserve"> predicted time for returning the tool at the bottom of the page and click </w:t>
      </w:r>
      <w:r>
        <w:rPr>
          <w:lang w:eastAsia="zh-CN"/>
        </w:rPr>
        <w:t>“</w:t>
      </w:r>
      <w:r>
        <w:rPr>
          <w:rFonts w:hint="eastAsia"/>
          <w:lang w:eastAsia="zh-CN"/>
        </w:rPr>
        <w:t>CONTINUE</w:t>
      </w:r>
      <w:r>
        <w:rPr>
          <w:lang w:eastAsia="zh-CN"/>
        </w:rPr>
        <w:t>”</w:t>
      </w:r>
      <w:r>
        <w:rPr>
          <w:rFonts w:hint="eastAsia"/>
          <w:lang w:eastAsia="zh-CN"/>
        </w:rPr>
        <w:t>.</w:t>
      </w:r>
    </w:p>
    <w:p w14:paraId="4815B519" w14:textId="08396050" w:rsidR="00813668" w:rsidRDefault="00813668" w:rsidP="00813668">
      <w:pPr>
        <w:jc w:val="center"/>
        <w:rPr>
          <w:lang w:eastAsia="zh-CN"/>
        </w:rPr>
      </w:pPr>
      <w:r>
        <w:rPr>
          <w:noProof/>
        </w:rPr>
        <w:drawing>
          <wp:inline distT="0" distB="0" distL="0" distR="0" wp14:anchorId="10229BAD" wp14:editId="005121E6">
            <wp:extent cx="2700000" cy="1742129"/>
            <wp:effectExtent l="0" t="0" r="0" b="10795"/>
            <wp:docPr id="27" name="Picture 27"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Liol/Desktop/数赛图/QQ201604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36479365" w14:textId="2FAF755C" w:rsidR="002C70BE" w:rsidRDefault="002C70BE" w:rsidP="002C70BE">
      <w:pPr>
        <w:pStyle w:val="ListParagraph"/>
        <w:numPr>
          <w:ilvl w:val="0"/>
          <w:numId w:val="6"/>
        </w:numPr>
        <w:rPr>
          <w:lang w:eastAsia="zh-CN"/>
        </w:rPr>
      </w:pPr>
      <w:r>
        <w:rPr>
          <w:rFonts w:hint="eastAsia"/>
          <w:lang w:eastAsia="zh-CN"/>
        </w:rPr>
        <w:t xml:space="preserve">The Engineer who made the reservation of the tools is responsible for this whole task. In the follow page he can enter </w:t>
      </w:r>
      <w:r>
        <w:rPr>
          <w:lang w:eastAsia="zh-CN"/>
        </w:rPr>
        <w:t>the</w:t>
      </w:r>
      <w:r>
        <w:rPr>
          <w:rFonts w:hint="eastAsia"/>
          <w:lang w:eastAsia="zh-CN"/>
        </w:rPr>
        <w:t xml:space="preserve"> engineers he want</w:t>
      </w:r>
      <w:r>
        <w:rPr>
          <w:lang w:eastAsia="zh-CN"/>
        </w:rPr>
        <w:t>s</w:t>
      </w:r>
      <w:r>
        <w:rPr>
          <w:rFonts w:hint="eastAsia"/>
          <w:lang w:eastAsia="zh-CN"/>
        </w:rPr>
        <w:t xml:space="preserve"> to work together in this task. Search for other engineers the same way you search </w:t>
      </w:r>
      <w:r>
        <w:rPr>
          <w:lang w:eastAsia="zh-CN"/>
        </w:rPr>
        <w:t>for tools. Click “</w:t>
      </w:r>
      <w:r w:rsidRPr="002C70BE">
        <w:rPr>
          <w:rFonts w:hint="eastAsia"/>
          <w:highlight w:val="yellow"/>
          <w:lang w:eastAsia="zh-CN"/>
        </w:rPr>
        <w:t>FINISH</w:t>
      </w:r>
      <w:r>
        <w:rPr>
          <w:lang w:eastAsia="zh-CN"/>
        </w:rPr>
        <w:t>”.</w:t>
      </w:r>
    </w:p>
    <w:p w14:paraId="33E93993" w14:textId="685AE04E" w:rsidR="00813668" w:rsidRDefault="00813668" w:rsidP="00813668">
      <w:pPr>
        <w:jc w:val="center"/>
        <w:rPr>
          <w:lang w:eastAsia="zh-CN"/>
        </w:rPr>
      </w:pPr>
      <w:r>
        <w:rPr>
          <w:noProof/>
        </w:rPr>
        <w:lastRenderedPageBreak/>
        <w:drawing>
          <wp:inline distT="0" distB="0" distL="0" distR="0" wp14:anchorId="6436DB75" wp14:editId="55747BC2">
            <wp:extent cx="2700000" cy="1742129"/>
            <wp:effectExtent l="0" t="0" r="0" b="10795"/>
            <wp:docPr id="28" name="Picture 28"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Liol/Desktop/数赛图/QQ2016042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7519C51A" wp14:editId="1B6308C6">
            <wp:extent cx="2700000" cy="1742129"/>
            <wp:effectExtent l="0" t="0" r="0" b="10795"/>
            <wp:docPr id="29" name="Picture 29"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Liol/Desktop/数赛图/QQ2016042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noProof/>
        </w:rPr>
        <w:drawing>
          <wp:inline distT="0" distB="0" distL="0" distR="0" wp14:anchorId="426AE0EF" wp14:editId="08EAA8B0">
            <wp:extent cx="2700000" cy="1742129"/>
            <wp:effectExtent l="0" t="0" r="0" b="10795"/>
            <wp:docPr id="30" name="Picture 30" descr="../../../Users/Liol/Desktop/数赛图/QQ2016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Liol/Desktop/数赛图/QQ201604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67275970" wp14:editId="31841170">
            <wp:extent cx="2700000" cy="1742129"/>
            <wp:effectExtent l="0" t="0" r="0" b="10795"/>
            <wp:docPr id="31" name="Picture 31"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Liol/Desktop/数赛图/QQ2016042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38E28DB" w14:textId="77777777" w:rsidR="00813668" w:rsidRDefault="00813668" w:rsidP="00813668">
      <w:pPr>
        <w:rPr>
          <w:lang w:eastAsia="zh-CN"/>
        </w:rPr>
      </w:pPr>
    </w:p>
    <w:p w14:paraId="07FDD3B5" w14:textId="09445B5A" w:rsidR="002C70BE" w:rsidRDefault="002C70BE" w:rsidP="002C70BE">
      <w:pPr>
        <w:pStyle w:val="ListParagraph"/>
        <w:numPr>
          <w:ilvl w:val="0"/>
          <w:numId w:val="6"/>
        </w:numPr>
        <w:rPr>
          <w:lang w:eastAsia="zh-CN"/>
        </w:rPr>
      </w:pPr>
      <w:r>
        <w:rPr>
          <w:rFonts w:hint="eastAsia"/>
          <w:lang w:eastAsia="zh-CN"/>
        </w:rPr>
        <w:t xml:space="preserve">The server will automatically decide whether </w:t>
      </w:r>
      <w:r>
        <w:rPr>
          <w:lang w:eastAsia="zh-CN"/>
        </w:rPr>
        <w:t>the</w:t>
      </w:r>
      <w:r>
        <w:rPr>
          <w:rFonts w:hint="eastAsia"/>
          <w:lang w:eastAsia="zh-CN"/>
        </w:rPr>
        <w:t xml:space="preserve"> value of tools </w:t>
      </w:r>
      <w:r>
        <w:rPr>
          <w:lang w:eastAsia="zh-CN"/>
        </w:rPr>
        <w:t>is</w:t>
      </w:r>
      <w:r>
        <w:rPr>
          <w:rFonts w:hint="eastAsia"/>
          <w:lang w:eastAsia="zh-CN"/>
        </w:rPr>
        <w:t xml:space="preserve"> high or low</w:t>
      </w:r>
      <w:r>
        <w:rPr>
          <w:rStyle w:val="FootnoteReference"/>
          <w:lang w:eastAsia="zh-CN"/>
        </w:rPr>
        <w:footnoteReference w:id="4"/>
      </w:r>
      <w:r>
        <w:rPr>
          <w:lang w:eastAsia="zh-CN"/>
        </w:rPr>
        <w:t xml:space="preserve">. If the value is high, the system will inform that the value is high, a tool keeper will go with the engineer and the tool center is responsible for the </w:t>
      </w:r>
      <w:r>
        <w:rPr>
          <w:rFonts w:hint="eastAsia"/>
          <w:lang w:eastAsia="zh-CN"/>
        </w:rPr>
        <w:t>transportation of the toolbox. If the value is low, the sy</w:t>
      </w:r>
      <w:r>
        <w:rPr>
          <w:lang w:eastAsia="zh-CN"/>
        </w:rPr>
        <w:t xml:space="preserve">stem will inform that the value is low, no tool keeper will go, and the </w:t>
      </w:r>
      <w:r>
        <w:rPr>
          <w:rFonts w:hint="eastAsia"/>
          <w:lang w:eastAsia="zh-CN"/>
        </w:rPr>
        <w:t xml:space="preserve">engineer can </w:t>
      </w:r>
      <w:r w:rsidR="00EB37E3">
        <w:rPr>
          <w:lang w:eastAsia="zh-CN"/>
        </w:rPr>
        <w:t xml:space="preserve">choose whether he needs express service. </w:t>
      </w:r>
      <w:ins w:id="50" w:author="Wendi Cai" w:date="2016-04-25T22:36:00Z">
        <w:r w:rsidR="00C87C10">
          <w:rPr>
            <w:lang w:eastAsia="zh-CN"/>
          </w:rPr>
          <w:t xml:space="preserve">After the process is finished, </w:t>
        </w:r>
      </w:ins>
      <w:del w:id="51" w:author="Wendi Cai" w:date="2016-04-25T22:36:00Z">
        <w:r w:rsidR="00EB37E3" w:rsidDel="00C87C10">
          <w:rPr>
            <w:lang w:eastAsia="zh-CN"/>
          </w:rPr>
          <w:delText>T</w:delText>
        </w:r>
      </w:del>
      <w:ins w:id="52" w:author="Wendi Cai" w:date="2016-04-25T22:36:00Z">
        <w:r w:rsidR="00C87C10">
          <w:rPr>
            <w:lang w:eastAsia="zh-CN"/>
          </w:rPr>
          <w:t>t</w:t>
        </w:r>
      </w:ins>
      <w:r w:rsidR="00EB37E3">
        <w:rPr>
          <w:lang w:eastAsia="zh-CN"/>
        </w:rPr>
        <w:t>he page will jump back to personal center</w:t>
      </w:r>
      <w:r w:rsidR="00EB37E3">
        <w:rPr>
          <w:rStyle w:val="FootnoteReference"/>
          <w:lang w:eastAsia="zh-CN"/>
        </w:rPr>
        <w:footnoteReference w:id="5"/>
      </w:r>
      <w:r w:rsidR="00EB37E3">
        <w:rPr>
          <w:lang w:eastAsia="zh-CN"/>
        </w:rPr>
        <w:t>.</w:t>
      </w:r>
    </w:p>
    <w:p w14:paraId="015BEC6D" w14:textId="4E36FAE9" w:rsidR="00813668" w:rsidRDefault="00813668" w:rsidP="00813668">
      <w:pPr>
        <w:jc w:val="center"/>
        <w:rPr>
          <w:lang w:eastAsia="zh-CN"/>
        </w:rPr>
      </w:pPr>
      <w:r>
        <w:rPr>
          <w:noProof/>
        </w:rPr>
        <w:drawing>
          <wp:inline distT="0" distB="0" distL="0" distR="0" wp14:anchorId="6135413F" wp14:editId="4416256C">
            <wp:extent cx="2700000" cy="1742129"/>
            <wp:effectExtent l="0" t="0" r="0" b="10795"/>
            <wp:docPr id="32" name="Picture 32"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Liol/Desktop/数赛图/QQ201604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sidR="00253545">
        <w:rPr>
          <w:lang w:eastAsia="zh-CN"/>
        </w:rPr>
        <w:t xml:space="preserve"> </w:t>
      </w:r>
      <w:r>
        <w:rPr>
          <w:noProof/>
        </w:rPr>
        <w:drawing>
          <wp:inline distT="0" distB="0" distL="0" distR="0" wp14:anchorId="112F63B9" wp14:editId="19D0DD49">
            <wp:extent cx="2700000" cy="1742129"/>
            <wp:effectExtent l="0" t="0" r="0" b="10795"/>
            <wp:docPr id="33" name="Picture 33"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Liol/Desktop/数赛图/QQ2016042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F3EBCAA" w14:textId="7CE79F4D" w:rsidR="00CF3393" w:rsidRDefault="00694560" w:rsidP="00CF3393">
      <w:pPr>
        <w:pStyle w:val="ListParagraph"/>
        <w:numPr>
          <w:ilvl w:val="0"/>
          <w:numId w:val="6"/>
        </w:numPr>
        <w:rPr>
          <w:lang w:eastAsia="zh-CN"/>
        </w:rPr>
      </w:pPr>
      <w:r>
        <w:rPr>
          <w:lang w:eastAsia="zh-CN"/>
        </w:rPr>
        <w:t xml:space="preserve">If the value is low, no tool keeper will go, and the engineer is responsible for the tools. In this situation, a button “Return Tools” will appear in </w:t>
      </w:r>
      <w:r w:rsidR="00CF3393">
        <w:rPr>
          <w:lang w:eastAsia="zh-CN"/>
        </w:rPr>
        <w:t>personal center.</w:t>
      </w:r>
    </w:p>
    <w:p w14:paraId="2E44AAF1" w14:textId="2A3E04B2" w:rsidR="00253545" w:rsidRDefault="00253545" w:rsidP="00253545">
      <w:pPr>
        <w:jc w:val="center"/>
        <w:rPr>
          <w:lang w:eastAsia="zh-CN"/>
        </w:rPr>
      </w:pPr>
      <w:r>
        <w:rPr>
          <w:noProof/>
        </w:rPr>
        <w:lastRenderedPageBreak/>
        <w:drawing>
          <wp:inline distT="0" distB="0" distL="0" distR="0" wp14:anchorId="75B83195" wp14:editId="652501CE">
            <wp:extent cx="2700000" cy="1742129"/>
            <wp:effectExtent l="0" t="0" r="0" b="10795"/>
            <wp:docPr id="34" name="Picture 34"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Liol/Desktop/数赛图/QQ2016042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5CD74947" w14:textId="17650373" w:rsidR="00CF3393" w:rsidRDefault="00CF3393" w:rsidP="00C87C10">
      <w:pPr>
        <w:pStyle w:val="ListParagraph"/>
        <w:numPr>
          <w:ilvl w:val="0"/>
          <w:numId w:val="6"/>
        </w:numPr>
        <w:rPr>
          <w:lang w:eastAsia="zh-CN"/>
        </w:rPr>
      </w:pPr>
      <w:r>
        <w:rPr>
          <w:rFonts w:hint="eastAsia"/>
          <w:lang w:eastAsia="zh-CN"/>
        </w:rPr>
        <w:t xml:space="preserve">In this page, all tools borrowed are shown. The engineer can choose one by one </w:t>
      </w:r>
      <w:r>
        <w:rPr>
          <w:lang w:eastAsia="zh-CN"/>
        </w:rPr>
        <w:t>and</w:t>
      </w:r>
      <w:r>
        <w:rPr>
          <w:rFonts w:hint="eastAsia"/>
          <w:lang w:eastAsia="zh-CN"/>
        </w:rPr>
        <w:t xml:space="preserve"> update status</w:t>
      </w:r>
      <w:r w:rsidR="00253545">
        <w:rPr>
          <w:rStyle w:val="FootnoteReference"/>
          <w:lang w:eastAsia="zh-CN"/>
        </w:rPr>
        <w:footnoteReference w:id="6"/>
      </w:r>
      <w:r>
        <w:rPr>
          <w:rFonts w:hint="eastAsia"/>
          <w:lang w:eastAsia="zh-CN"/>
        </w:rPr>
        <w:t>.</w:t>
      </w:r>
    </w:p>
    <w:p w14:paraId="57C32BDA" w14:textId="73C2E8AC" w:rsidR="00253545" w:rsidRPr="00AF22DA" w:rsidRDefault="00253545" w:rsidP="00253545">
      <w:pPr>
        <w:jc w:val="center"/>
        <w:rPr>
          <w:lang w:eastAsia="zh-CN"/>
        </w:rPr>
      </w:pPr>
      <w:r>
        <w:rPr>
          <w:noProof/>
        </w:rPr>
        <w:drawing>
          <wp:inline distT="0" distB="0" distL="0" distR="0" wp14:anchorId="1CE22035" wp14:editId="76C1667E">
            <wp:extent cx="2700000" cy="1742129"/>
            <wp:effectExtent l="0" t="0" r="0" b="10795"/>
            <wp:docPr id="35" name="Picture 35"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Liol/Desktop/数赛图/QQ2016042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EBEF950" wp14:editId="5B695A88">
            <wp:extent cx="2700000" cy="1742129"/>
            <wp:effectExtent l="0" t="0" r="0" b="10795"/>
            <wp:docPr id="36" name="Picture 36" descr="../../../Users/Liol/Desktop/数赛图/QQ2016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Liol/Desktop/数赛图/QQ2016042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409ABCE9" w14:textId="77777777" w:rsidR="00D9089D" w:rsidRPr="00D9089D" w:rsidRDefault="00D9089D" w:rsidP="00D9089D">
      <w:pPr>
        <w:rPr>
          <w:lang w:eastAsia="zh-CN"/>
        </w:rPr>
      </w:pPr>
    </w:p>
    <w:p w14:paraId="28C39781" w14:textId="498BC02C" w:rsidR="005D2C0E" w:rsidRDefault="005D2C0E" w:rsidP="005D2C0E">
      <w:pPr>
        <w:pStyle w:val="Heading2"/>
        <w:rPr>
          <w:lang w:eastAsia="zh-CN"/>
        </w:rPr>
      </w:pPr>
      <w:r>
        <w:rPr>
          <w:rFonts w:hint="eastAsia"/>
          <w:lang w:eastAsia="zh-CN"/>
        </w:rPr>
        <w:t>4.4 Interface for tool keeper</w:t>
      </w:r>
    </w:p>
    <w:p w14:paraId="20CCB3E7" w14:textId="5287C6C1" w:rsidR="00CF3393" w:rsidRDefault="00CF3393" w:rsidP="00CF3393">
      <w:pPr>
        <w:rPr>
          <w:lang w:eastAsia="zh-CN"/>
        </w:rPr>
      </w:pPr>
      <w:r>
        <w:rPr>
          <w:rFonts w:hint="eastAsia"/>
          <w:lang w:eastAsia="zh-CN"/>
        </w:rPr>
        <w:t>T</w:t>
      </w:r>
      <w:r>
        <w:rPr>
          <w:lang w:eastAsia="zh-CN"/>
        </w:rPr>
        <w:t>h</w:t>
      </w:r>
      <w:r>
        <w:rPr>
          <w:rFonts w:hint="eastAsia"/>
          <w:lang w:eastAsia="zh-CN"/>
        </w:rPr>
        <w:t xml:space="preserve">e </w:t>
      </w:r>
      <w:r>
        <w:rPr>
          <w:lang w:eastAsia="zh-CN"/>
        </w:rPr>
        <w:t xml:space="preserve">tool keeper can check the process of </w:t>
      </w:r>
      <w:r w:rsidR="009344B7">
        <w:rPr>
          <w:lang w:eastAsia="zh-CN"/>
        </w:rPr>
        <w:t>the service, accept a task and do all the on</w:t>
      </w:r>
      <w:ins w:id="58" w:author="Wendi Cai" w:date="2016-04-25T22:38:00Z">
        <w:r w:rsidR="00DC6653">
          <w:rPr>
            <w:lang w:eastAsia="zh-CN"/>
          </w:rPr>
          <w:t>-</w:t>
        </w:r>
      </w:ins>
      <w:del w:id="59" w:author="Wendi Cai" w:date="2016-04-25T22:38:00Z">
        <w:r w:rsidR="009344B7" w:rsidDel="00DC6653">
          <w:rPr>
            <w:lang w:eastAsia="zh-CN"/>
          </w:rPr>
          <w:delText xml:space="preserve"> </w:delText>
        </w:r>
      </w:del>
      <w:r w:rsidR="009344B7">
        <w:rPr>
          <w:lang w:eastAsia="zh-CN"/>
        </w:rPr>
        <w:t xml:space="preserve">site </w:t>
      </w:r>
      <w:r w:rsidR="00E53FBA">
        <w:rPr>
          <w:lang w:eastAsia="zh-CN"/>
        </w:rPr>
        <w:t>work when connected to the server.</w:t>
      </w:r>
    </w:p>
    <w:p w14:paraId="34C0DF25" w14:textId="4445556B" w:rsidR="00E53FBA" w:rsidRDefault="00E53FBA" w:rsidP="00E53FBA">
      <w:pPr>
        <w:pStyle w:val="ListParagraph"/>
        <w:numPr>
          <w:ilvl w:val="0"/>
          <w:numId w:val="7"/>
        </w:numPr>
        <w:rPr>
          <w:lang w:eastAsia="zh-CN"/>
        </w:rPr>
      </w:pPr>
      <w:r>
        <w:rPr>
          <w:rFonts w:hint="eastAsia"/>
          <w:lang w:eastAsia="zh-CN"/>
        </w:rPr>
        <w:t xml:space="preserve">Login from the same page </w:t>
      </w:r>
      <w:r>
        <w:rPr>
          <w:lang w:eastAsia="zh-CN"/>
        </w:rPr>
        <w:t xml:space="preserve">with </w:t>
      </w:r>
      <w:proofErr w:type="gramStart"/>
      <w:r>
        <w:rPr>
          <w:lang w:eastAsia="zh-CN"/>
        </w:rPr>
        <w:t>an</w:t>
      </w:r>
      <w:proofErr w:type="gramEnd"/>
      <w:r>
        <w:rPr>
          <w:rFonts w:hint="eastAsia"/>
          <w:lang w:eastAsia="zh-CN"/>
        </w:rPr>
        <w:t xml:space="preserve"> </w:t>
      </w:r>
      <w:r w:rsidR="00253545">
        <w:rPr>
          <w:lang w:eastAsia="zh-CN"/>
        </w:rPr>
        <w:t>keeper</w:t>
      </w:r>
      <w:r>
        <w:rPr>
          <w:rFonts w:hint="eastAsia"/>
          <w:lang w:eastAsia="zh-CN"/>
        </w:rPr>
        <w:t xml:space="preserve"> account</w:t>
      </w:r>
      <w:r>
        <w:rPr>
          <w:lang w:eastAsia="zh-CN"/>
        </w:rPr>
        <w:t>.</w:t>
      </w:r>
    </w:p>
    <w:p w14:paraId="7B79940F" w14:textId="387A9927" w:rsidR="00E53FBA" w:rsidRDefault="00E53FBA" w:rsidP="00E53FBA">
      <w:pPr>
        <w:pStyle w:val="ListParagraph"/>
        <w:numPr>
          <w:ilvl w:val="0"/>
          <w:numId w:val="7"/>
        </w:numPr>
        <w:rPr>
          <w:lang w:eastAsia="zh-CN"/>
        </w:rPr>
      </w:pPr>
      <w:r>
        <w:rPr>
          <w:rFonts w:hint="eastAsia"/>
          <w:lang w:eastAsia="zh-CN"/>
        </w:rPr>
        <w:t xml:space="preserve">Check new requests </w:t>
      </w:r>
      <w:r>
        <w:rPr>
          <w:lang w:eastAsia="zh-CN"/>
        </w:rPr>
        <w:t>and click one of them. The tool keeper can only see requests with a box of tools of high value. Requests have been accepted by other keepers are also not shown here.</w:t>
      </w:r>
    </w:p>
    <w:p w14:paraId="32EAC8A8" w14:textId="059C9AD3" w:rsidR="00253545" w:rsidRDefault="00253545" w:rsidP="00253545">
      <w:pPr>
        <w:jc w:val="center"/>
        <w:rPr>
          <w:lang w:eastAsia="zh-CN"/>
        </w:rPr>
      </w:pPr>
      <w:r>
        <w:rPr>
          <w:noProof/>
        </w:rPr>
        <w:drawing>
          <wp:inline distT="0" distB="0" distL="0" distR="0" wp14:anchorId="34098BDB" wp14:editId="05C5D335">
            <wp:extent cx="2700000" cy="1742129"/>
            <wp:effectExtent l="0" t="0" r="0" b="10795"/>
            <wp:docPr id="37" name="Picture 37"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Liol/Desktop/数赛图/QQ2016042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ACE53F3" w14:textId="3D6D2A28" w:rsidR="00E53FBA" w:rsidRDefault="00E53FBA" w:rsidP="00E53FBA">
      <w:pPr>
        <w:pStyle w:val="ListParagraph"/>
        <w:numPr>
          <w:ilvl w:val="0"/>
          <w:numId w:val="7"/>
        </w:numPr>
        <w:rPr>
          <w:lang w:eastAsia="zh-CN"/>
        </w:rPr>
      </w:pPr>
      <w:r>
        <w:rPr>
          <w:lang w:eastAsia="zh-CN"/>
        </w:rPr>
        <w:t>T</w:t>
      </w:r>
      <w:r>
        <w:rPr>
          <w:rFonts w:hint="eastAsia"/>
          <w:lang w:eastAsia="zh-CN"/>
        </w:rPr>
        <w:t xml:space="preserve">he keeper can accept the request on </w:t>
      </w:r>
      <w:r>
        <w:rPr>
          <w:lang w:eastAsia="zh-CN"/>
        </w:rPr>
        <w:t>the</w:t>
      </w:r>
      <w:r>
        <w:rPr>
          <w:rFonts w:hint="eastAsia"/>
          <w:lang w:eastAsia="zh-CN"/>
        </w:rPr>
        <w:t xml:space="preserve"> following page after </w:t>
      </w:r>
      <w:r>
        <w:rPr>
          <w:lang w:eastAsia="zh-CN"/>
        </w:rPr>
        <w:t>the</w:t>
      </w:r>
      <w:r>
        <w:rPr>
          <w:rFonts w:hint="eastAsia"/>
          <w:lang w:eastAsia="zh-CN"/>
        </w:rPr>
        <w:t xml:space="preserve"> value</w:t>
      </w:r>
      <w:r>
        <w:rPr>
          <w:lang w:eastAsia="zh-CN"/>
        </w:rPr>
        <w:t xml:space="preserve"> of tools</w:t>
      </w:r>
      <w:r>
        <w:rPr>
          <w:rFonts w:hint="eastAsia"/>
          <w:lang w:eastAsia="zh-CN"/>
        </w:rPr>
        <w:t xml:space="preserve"> has been marked high by system</w:t>
      </w:r>
      <w:r>
        <w:rPr>
          <w:lang w:eastAsia="zh-CN"/>
        </w:rPr>
        <w:t xml:space="preserve">. The </w:t>
      </w:r>
      <w:r>
        <w:rPr>
          <w:rFonts w:hint="eastAsia"/>
          <w:lang w:eastAsia="zh-CN"/>
        </w:rPr>
        <w:t xml:space="preserve">button </w:t>
      </w:r>
      <w:r>
        <w:rPr>
          <w:lang w:eastAsia="zh-CN"/>
        </w:rPr>
        <w:t>“</w:t>
      </w:r>
      <w:r w:rsidRPr="00E53FBA">
        <w:rPr>
          <w:rFonts w:hint="eastAsia"/>
          <w:highlight w:val="yellow"/>
          <w:lang w:eastAsia="zh-CN"/>
        </w:rPr>
        <w:t>ONSITE</w:t>
      </w:r>
      <w:r>
        <w:rPr>
          <w:lang w:eastAsia="zh-CN"/>
        </w:rPr>
        <w:t xml:space="preserve">” will appear after he accepted the </w:t>
      </w:r>
      <w:r>
        <w:rPr>
          <w:lang w:eastAsia="zh-CN"/>
        </w:rPr>
        <w:lastRenderedPageBreak/>
        <w:t>request. Click this button when onsite task begins. The system time is automatically recorded and the system will ask to</w:t>
      </w:r>
      <w:del w:id="60" w:author="Wendi Cai" w:date="2016-04-25T23:02:00Z">
        <w:r w:rsidDel="00EF3440">
          <w:rPr>
            <w:lang w:eastAsia="zh-CN"/>
          </w:rPr>
          <w:delText xml:space="preserve"> enter in location </w:delText>
        </w:r>
        <w:r w:rsidDel="00EF3440">
          <w:rPr>
            <w:rFonts w:hint="eastAsia"/>
            <w:lang w:eastAsia="zh-CN"/>
          </w:rPr>
          <w:delText>and</w:delText>
        </w:r>
      </w:del>
      <w:r>
        <w:rPr>
          <w:rFonts w:hint="eastAsia"/>
          <w:lang w:eastAsia="zh-CN"/>
        </w:rPr>
        <w:t xml:space="preserve"> scan the RFID on toolbox</w:t>
      </w:r>
      <w:ins w:id="61" w:author="Wendi Cai" w:date="2016-04-25T23:02:00Z">
        <w:r w:rsidR="00EF3440">
          <w:rPr>
            <w:lang w:eastAsia="zh-CN"/>
          </w:rPr>
          <w:t xml:space="preserve"> and enter in location</w:t>
        </w:r>
      </w:ins>
      <w:r>
        <w:rPr>
          <w:rStyle w:val="FootnoteReference"/>
          <w:lang w:eastAsia="zh-CN"/>
        </w:rPr>
        <w:footnoteReference w:id="7"/>
      </w:r>
      <w:r>
        <w:rPr>
          <w:rFonts w:hint="eastAsia"/>
          <w:lang w:eastAsia="zh-CN"/>
        </w:rPr>
        <w:t>.</w:t>
      </w:r>
    </w:p>
    <w:p w14:paraId="3DA5D5C3" w14:textId="2881776D" w:rsidR="00F00B22" w:rsidRDefault="00F00B22" w:rsidP="00F00B22">
      <w:pPr>
        <w:jc w:val="center"/>
        <w:rPr>
          <w:lang w:eastAsia="zh-CN"/>
        </w:rPr>
      </w:pPr>
      <w:r>
        <w:rPr>
          <w:noProof/>
        </w:rPr>
        <w:drawing>
          <wp:inline distT="0" distB="0" distL="0" distR="0" wp14:anchorId="7EC231D5" wp14:editId="1CDD8DE7">
            <wp:extent cx="2700000" cy="1742129"/>
            <wp:effectExtent l="0" t="0" r="0" b="10795"/>
            <wp:docPr id="38" name="Picture 38" descr="../../../Users/Liol/Desktop/数赛图/QQ20160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Liol/Desktop/数赛图/QQ2016042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43DE8E5C" wp14:editId="5E88745E">
            <wp:extent cx="2700000" cy="1742129"/>
            <wp:effectExtent l="0" t="0" r="0" b="10795"/>
            <wp:docPr id="39" name="Picture 39"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Liol/Desktop/数赛图/QQ2016042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noProof/>
        </w:rPr>
        <w:drawing>
          <wp:inline distT="0" distB="0" distL="0" distR="0" wp14:anchorId="2C6357EF" wp14:editId="1C461F1A">
            <wp:extent cx="2700000" cy="1742129"/>
            <wp:effectExtent l="0" t="0" r="0" b="10795"/>
            <wp:docPr id="40" name="Picture 40"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Liol/Desktop/数赛图/QQ2016042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noProof/>
        </w:rPr>
        <w:drawing>
          <wp:inline distT="0" distB="0" distL="0" distR="0" wp14:anchorId="3D8164DB" wp14:editId="3FB8354E">
            <wp:extent cx="2700000" cy="1742129"/>
            <wp:effectExtent l="0" t="0" r="0" b="10795"/>
            <wp:docPr id="41" name="Picture 41"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Liol/Desktop/数赛图/QQ2016042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8B7939C" w14:textId="36133BC5" w:rsidR="00E53FBA" w:rsidRDefault="00915E67" w:rsidP="00E53FBA">
      <w:pPr>
        <w:pStyle w:val="ListParagraph"/>
        <w:numPr>
          <w:ilvl w:val="0"/>
          <w:numId w:val="7"/>
        </w:numPr>
        <w:rPr>
          <w:lang w:eastAsia="zh-CN"/>
        </w:rPr>
      </w:pPr>
      <w:r>
        <w:rPr>
          <w:lang w:eastAsia="zh-CN"/>
        </w:rPr>
        <w:t>Click “</w:t>
      </w:r>
      <w:r w:rsidRPr="00915E67">
        <w:rPr>
          <w:rFonts w:hint="eastAsia"/>
          <w:highlight w:val="yellow"/>
          <w:lang w:eastAsia="zh-CN"/>
        </w:rPr>
        <w:t xml:space="preserve">Lease </w:t>
      </w:r>
      <w:r>
        <w:rPr>
          <w:highlight w:val="yellow"/>
          <w:lang w:eastAsia="zh-CN"/>
        </w:rPr>
        <w:t>T</w:t>
      </w:r>
      <w:r w:rsidRPr="00915E67">
        <w:rPr>
          <w:rFonts w:hint="eastAsia"/>
          <w:highlight w:val="yellow"/>
          <w:lang w:eastAsia="zh-CN"/>
        </w:rPr>
        <w:t>ools</w:t>
      </w:r>
      <w:r>
        <w:rPr>
          <w:lang w:eastAsia="zh-CN"/>
        </w:rPr>
        <w:t>”</w:t>
      </w:r>
      <w:r>
        <w:rPr>
          <w:rFonts w:hint="eastAsia"/>
          <w:lang w:eastAsia="zh-CN"/>
        </w:rPr>
        <w:t xml:space="preserve"> to </w:t>
      </w:r>
      <w:r>
        <w:rPr>
          <w:lang w:eastAsia="zh-CN"/>
        </w:rPr>
        <w:t xml:space="preserve">lend tools to engineers. Scan the ID of tools or engineers, whose information would be shown on screen when scanned, and then, JUST click </w:t>
      </w:r>
      <w:ins w:id="62" w:author="Wendi Cai" w:date="2016-04-25T23:09:00Z">
        <w:r w:rsidR="00EF3440">
          <w:rPr>
            <w:lang w:eastAsia="zh-CN"/>
          </w:rPr>
          <w:t>“</w:t>
        </w:r>
      </w:ins>
      <w:del w:id="63" w:author="Wendi Cai" w:date="2016-04-25T23:09:00Z">
        <w:r w:rsidDel="00EF3440">
          <w:rPr>
            <w:lang w:eastAsia="zh-CN"/>
          </w:rPr>
          <w:delText>confirm</w:delText>
        </w:r>
      </w:del>
      <w:ins w:id="64" w:author="Wendi Cai" w:date="2016-04-25T23:09:00Z">
        <w:r w:rsidR="00EF3440">
          <w:rPr>
            <w:lang w:eastAsia="zh-CN"/>
          </w:rPr>
          <w:t>CONFIRM”</w:t>
        </w:r>
      </w:ins>
      <w:r>
        <w:rPr>
          <w:lang w:eastAsia="zh-CN"/>
        </w:rPr>
        <w:t xml:space="preserve">, all the information will be recorded by system and no other manual </w:t>
      </w:r>
      <w:r>
        <w:rPr>
          <w:rFonts w:hint="eastAsia"/>
          <w:lang w:eastAsia="zh-CN"/>
        </w:rPr>
        <w:t>operation needed.</w:t>
      </w:r>
      <w:r w:rsidR="007F41E9">
        <w:rPr>
          <w:lang w:eastAsia="zh-CN"/>
        </w:rPr>
        <w:t xml:space="preserve"> </w:t>
      </w:r>
      <w:ins w:id="65" w:author="Lihao Zhang" w:date="2016-04-28T13:55:00Z">
        <w:r w:rsidR="007F41E9">
          <w:rPr>
            <w:lang w:eastAsia="zh-CN"/>
          </w:rPr>
          <w:t>If you scan more than one engineer ID or scan the same tool for more than once, only the last will count.</w:t>
        </w:r>
        <w:r w:rsidR="007F41E9">
          <w:rPr>
            <w:rFonts w:hint="eastAsia"/>
            <w:lang w:eastAsia="zh-CN"/>
          </w:rPr>
          <w:t xml:space="preserve"> </w:t>
        </w:r>
      </w:ins>
      <w:r>
        <w:rPr>
          <w:rFonts w:hint="eastAsia"/>
          <w:lang w:eastAsia="zh-CN"/>
        </w:rPr>
        <w:t>Be aware that you should at least put in one ID of tools</w:t>
      </w:r>
      <w:ins w:id="66" w:author="Lihao Zhang" w:date="2016-04-28T13:56:00Z">
        <w:r w:rsidR="007F41E9">
          <w:rPr>
            <w:lang w:eastAsia="zh-CN"/>
          </w:rPr>
          <w:t xml:space="preserve"> </w:t>
        </w:r>
      </w:ins>
      <w:del w:id="67" w:author="Lihao Zhang" w:date="2016-04-28T13:56:00Z">
        <w:r w:rsidDel="007F41E9">
          <w:rPr>
            <w:rFonts w:hint="eastAsia"/>
            <w:lang w:eastAsia="zh-CN"/>
          </w:rPr>
          <w:delText xml:space="preserve">, </w:delText>
        </w:r>
      </w:del>
      <w:ins w:id="68" w:author="Lihao Zhang" w:date="2016-04-28T13:56:00Z">
        <w:r w:rsidR="007F41E9">
          <w:rPr>
            <w:lang w:eastAsia="zh-CN"/>
          </w:rPr>
          <w:t>and</w:t>
        </w:r>
      </w:ins>
      <w:del w:id="69" w:author="Lihao Zhang" w:date="2016-04-28T13:56:00Z">
        <w:r w:rsidDel="007F41E9">
          <w:rPr>
            <w:rFonts w:hint="eastAsia"/>
            <w:lang w:eastAsia="zh-CN"/>
          </w:rPr>
          <w:delText>one and only one ID of</w:delText>
        </w:r>
      </w:del>
      <w:r>
        <w:rPr>
          <w:rFonts w:hint="eastAsia"/>
          <w:lang w:eastAsia="zh-CN"/>
        </w:rPr>
        <w:t xml:space="preserve"> engineer</w:t>
      </w:r>
      <w:ins w:id="70" w:author="Lihao Zhang" w:date="2016-04-28T13:56:00Z">
        <w:r w:rsidR="007F41E9">
          <w:rPr>
            <w:lang w:eastAsia="zh-CN"/>
          </w:rPr>
          <w:t>s</w:t>
        </w:r>
      </w:ins>
      <w:r>
        <w:rPr>
          <w:rFonts w:hint="eastAsia"/>
          <w:lang w:eastAsia="zh-CN"/>
        </w:rPr>
        <w:t xml:space="preserve"> when you borrow the tools, or you will not succeed and the alert comes.</w:t>
      </w:r>
    </w:p>
    <w:p w14:paraId="09CF6951" w14:textId="311AFE8A" w:rsidR="00F00B22" w:rsidRDefault="00F00B22" w:rsidP="00F00B22">
      <w:pPr>
        <w:jc w:val="center"/>
        <w:rPr>
          <w:lang w:eastAsia="zh-CN"/>
        </w:rPr>
      </w:pPr>
      <w:r>
        <w:rPr>
          <w:noProof/>
        </w:rPr>
        <w:drawing>
          <wp:inline distT="0" distB="0" distL="0" distR="0" wp14:anchorId="7923057B" wp14:editId="334ABD64">
            <wp:extent cx="2700000" cy="1742129"/>
            <wp:effectExtent l="0" t="0" r="0" b="10795"/>
            <wp:docPr id="42" name="Picture 42"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Liol/Desktop/数赛图/QQ201604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sidR="00F70BB8">
        <w:rPr>
          <w:lang w:eastAsia="zh-CN"/>
        </w:rPr>
        <w:t xml:space="preserve"> </w:t>
      </w:r>
      <w:r>
        <w:rPr>
          <w:noProof/>
        </w:rPr>
        <w:drawing>
          <wp:inline distT="0" distB="0" distL="0" distR="0" wp14:anchorId="65025B76" wp14:editId="3796E7E3">
            <wp:extent cx="2700000" cy="1742129"/>
            <wp:effectExtent l="0" t="0" r="0" b="10795"/>
            <wp:docPr id="43" name="Picture 43"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Liol/Desktop/数赛图/QQ2016042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636BDF5" w14:textId="6A0627B0" w:rsidR="00F70BB8" w:rsidRDefault="00F70BB8" w:rsidP="00F00B22">
      <w:pPr>
        <w:jc w:val="center"/>
        <w:rPr>
          <w:lang w:eastAsia="zh-CN"/>
        </w:rPr>
      </w:pPr>
      <w:r>
        <w:rPr>
          <w:rFonts w:hint="eastAsia"/>
          <w:noProof/>
        </w:rPr>
        <w:lastRenderedPageBreak/>
        <w:drawing>
          <wp:inline distT="0" distB="0" distL="0" distR="0" wp14:anchorId="1D3E5F48" wp14:editId="28BE80A4">
            <wp:extent cx="2700000" cy="1742129"/>
            <wp:effectExtent l="0" t="0" r="0" b="10795"/>
            <wp:docPr id="47" name="Picture 47"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Liol/Desktop/数赛图/QQ2016042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lang w:eastAsia="zh-CN"/>
        </w:rPr>
        <w:t xml:space="preserve"> </w:t>
      </w:r>
      <w:r>
        <w:rPr>
          <w:rFonts w:hint="eastAsia"/>
          <w:noProof/>
        </w:rPr>
        <w:drawing>
          <wp:inline distT="0" distB="0" distL="0" distR="0" wp14:anchorId="4A649D19" wp14:editId="502EB8EA">
            <wp:extent cx="2700000" cy="1742129"/>
            <wp:effectExtent l="0" t="0" r="0" b="10795"/>
            <wp:docPr id="48" name="Picture 48"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Liol/Desktop/数赛图/QQ2016042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r>
        <w:rPr>
          <w:rFonts w:hint="eastAsia"/>
          <w:noProof/>
        </w:rPr>
        <w:drawing>
          <wp:inline distT="0" distB="0" distL="0" distR="0" wp14:anchorId="5BDB46AF" wp14:editId="6BA6688F">
            <wp:extent cx="2700000" cy="1742129"/>
            <wp:effectExtent l="0" t="0" r="0" b="10795"/>
            <wp:docPr id="49" name="Picture 49"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Liol/Desktop/数赛图/QQ2016042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097D6840" w14:textId="246124D9" w:rsidR="00915E67" w:rsidRDefault="00915E67" w:rsidP="00E53FBA">
      <w:pPr>
        <w:pStyle w:val="ListParagraph"/>
        <w:numPr>
          <w:ilvl w:val="0"/>
          <w:numId w:val="7"/>
        </w:numPr>
        <w:rPr>
          <w:lang w:eastAsia="zh-CN"/>
        </w:rPr>
      </w:pPr>
      <w:r>
        <w:rPr>
          <w:lang w:eastAsia="zh-CN"/>
        </w:rPr>
        <w:t>Click “</w:t>
      </w:r>
      <w:r w:rsidRPr="00915E67">
        <w:rPr>
          <w:rFonts w:hint="eastAsia"/>
          <w:highlight w:val="yellow"/>
          <w:lang w:eastAsia="zh-CN"/>
        </w:rPr>
        <w:t xml:space="preserve">Return </w:t>
      </w:r>
      <w:r w:rsidRPr="00915E67">
        <w:rPr>
          <w:highlight w:val="yellow"/>
          <w:lang w:eastAsia="zh-CN"/>
        </w:rPr>
        <w:t>T</w:t>
      </w:r>
      <w:r w:rsidRPr="00915E67">
        <w:rPr>
          <w:rFonts w:hint="eastAsia"/>
          <w:highlight w:val="yellow"/>
          <w:lang w:eastAsia="zh-CN"/>
        </w:rPr>
        <w:t>ools</w:t>
      </w:r>
      <w:r>
        <w:rPr>
          <w:lang w:eastAsia="zh-CN"/>
        </w:rPr>
        <w:t>”</w:t>
      </w:r>
      <w:del w:id="71" w:author="Wendi Cai" w:date="2016-04-25T23:10:00Z">
        <w:r w:rsidDel="00EF3440">
          <w:rPr>
            <w:lang w:eastAsia="zh-CN"/>
          </w:rPr>
          <w:delText xml:space="preserve"> and</w:delText>
        </w:r>
      </w:del>
      <w:r>
        <w:rPr>
          <w:lang w:eastAsia="zh-CN"/>
        </w:rPr>
        <w:t xml:space="preserve"> </w:t>
      </w:r>
      <w:r w:rsidR="007250AD">
        <w:rPr>
          <w:lang w:eastAsia="zh-CN"/>
        </w:rPr>
        <w:t>to return tools. Scan the ID of a tool or an engineer. All tools related will appear. Click to choose one of them and click “</w:t>
      </w:r>
      <w:r w:rsidR="007250AD" w:rsidRPr="007250AD">
        <w:rPr>
          <w:highlight w:val="yellow"/>
          <w:lang w:eastAsia="zh-CN"/>
        </w:rPr>
        <w:t>Return</w:t>
      </w:r>
      <w:r w:rsidR="007250AD">
        <w:rPr>
          <w:lang w:eastAsia="zh-CN"/>
        </w:rPr>
        <w:t>”</w:t>
      </w:r>
      <w:proofErr w:type="gramStart"/>
      <w:r w:rsidR="007250AD">
        <w:rPr>
          <w:lang w:eastAsia="zh-CN"/>
        </w:rPr>
        <w:t>, ”</w:t>
      </w:r>
      <w:r w:rsidR="007250AD" w:rsidRPr="007250AD">
        <w:rPr>
          <w:highlight w:val="yellow"/>
          <w:lang w:eastAsia="zh-CN"/>
        </w:rPr>
        <w:t>Broken</w:t>
      </w:r>
      <w:proofErr w:type="gramEnd"/>
      <w:r w:rsidR="007250AD">
        <w:rPr>
          <w:lang w:eastAsia="zh-CN"/>
        </w:rPr>
        <w:t>” or ”</w:t>
      </w:r>
      <w:r w:rsidR="007250AD" w:rsidRPr="007250AD">
        <w:rPr>
          <w:highlight w:val="yellow"/>
          <w:lang w:eastAsia="zh-CN"/>
        </w:rPr>
        <w:t>Lost</w:t>
      </w:r>
      <w:r w:rsidR="007250AD">
        <w:rPr>
          <w:lang w:eastAsia="zh-CN"/>
        </w:rPr>
        <w:t xml:space="preserve">” to update the information. </w:t>
      </w:r>
      <w:ins w:id="72" w:author="Lihao Zhang" w:date="2016-04-28T18:55:00Z">
        <w:r w:rsidR="00F70BB8">
          <w:rPr>
            <w:lang w:eastAsia="zh-CN"/>
          </w:rPr>
          <w:t>If the status is “</w:t>
        </w:r>
        <w:r w:rsidR="00F70BB8">
          <w:rPr>
            <w:rFonts w:hint="eastAsia"/>
            <w:lang w:eastAsia="zh-CN"/>
          </w:rPr>
          <w:t>Broken</w:t>
        </w:r>
        <w:r w:rsidR="00F70BB8">
          <w:rPr>
            <w:lang w:eastAsia="zh-CN"/>
          </w:rPr>
          <w:t>”</w:t>
        </w:r>
        <w:r w:rsidR="00F70BB8">
          <w:rPr>
            <w:rFonts w:hint="eastAsia"/>
            <w:lang w:eastAsia="zh-CN"/>
          </w:rPr>
          <w:t xml:space="preserve"> or </w:t>
        </w:r>
        <w:r w:rsidR="00F70BB8">
          <w:rPr>
            <w:lang w:eastAsia="zh-CN"/>
          </w:rPr>
          <w:t>“</w:t>
        </w:r>
        <w:r w:rsidR="00F70BB8">
          <w:rPr>
            <w:rFonts w:hint="eastAsia"/>
            <w:lang w:eastAsia="zh-CN"/>
          </w:rPr>
          <w:t>Lost</w:t>
        </w:r>
        <w:r w:rsidR="00F70BB8">
          <w:rPr>
            <w:lang w:eastAsia="zh-CN"/>
          </w:rPr>
          <w:t>”</w:t>
        </w:r>
        <w:r w:rsidR="00F70BB8">
          <w:rPr>
            <w:rFonts w:hint="eastAsia"/>
            <w:lang w:eastAsia="zh-CN"/>
          </w:rPr>
          <w:t xml:space="preserve">, some remarks are </w:t>
        </w:r>
      </w:ins>
      <w:ins w:id="73" w:author="Lihao Zhang" w:date="2016-04-28T19:00:00Z">
        <w:r w:rsidR="00CE78A6">
          <w:rPr>
            <w:lang w:eastAsia="zh-CN"/>
          </w:rPr>
          <w:t>required</w:t>
        </w:r>
      </w:ins>
      <w:ins w:id="74" w:author="Lihao Zhang" w:date="2016-04-28T18:55:00Z">
        <w:r w:rsidR="00F70BB8">
          <w:rPr>
            <w:rFonts w:hint="eastAsia"/>
            <w:lang w:eastAsia="zh-CN"/>
          </w:rPr>
          <w:t xml:space="preserve"> to </w:t>
        </w:r>
      </w:ins>
      <w:ins w:id="75" w:author="Lihao Zhang" w:date="2016-04-28T19:01:00Z">
        <w:r w:rsidR="00CE78A6">
          <w:rPr>
            <w:lang w:eastAsia="zh-CN"/>
          </w:rPr>
          <w:t xml:space="preserve">explain </w:t>
        </w:r>
      </w:ins>
      <w:ins w:id="76" w:author="Lihao Zhang" w:date="2016-04-28T18:55:00Z">
        <w:r w:rsidR="00F70BB8">
          <w:rPr>
            <w:rFonts w:hint="eastAsia"/>
            <w:lang w:eastAsia="zh-CN"/>
          </w:rPr>
          <w:t>the reason.</w:t>
        </w:r>
      </w:ins>
    </w:p>
    <w:p w14:paraId="73A3BE89" w14:textId="648B1E74" w:rsidR="00F70BB8" w:rsidRDefault="00E22BBB" w:rsidP="00F70BB8">
      <w:pPr>
        <w:jc w:val="center"/>
        <w:rPr>
          <w:ins w:id="77" w:author="Lihao Zhang" w:date="2016-04-28T13:57:00Z"/>
          <w:lang w:eastAsia="zh-CN"/>
        </w:rPr>
      </w:pPr>
      <w:ins w:id="78" w:author="Lihao Zhang" w:date="2016-04-28T18:56:00Z">
        <w:r>
          <w:rPr>
            <w:noProof/>
          </w:rPr>
          <w:lastRenderedPageBreak/>
          <w:drawing>
            <wp:inline distT="0" distB="0" distL="0" distR="0" wp14:anchorId="0E3758E9" wp14:editId="40368A54">
              <wp:extent cx="2700000" cy="1742129"/>
              <wp:effectExtent l="0" t="0" r="0" b="10795"/>
              <wp:docPr id="55" name="Picture 55" descr="../../../Users/Liol/Desktop/数赛图/QQ2016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Liol/Desktop/数赛图/QQ201604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ins w:id="79" w:author="Lihao Zhang" w:date="2016-04-28T18:57:00Z">
        <w:r>
          <w:rPr>
            <w:lang w:eastAsia="zh-CN"/>
          </w:rPr>
          <w:t xml:space="preserve"> </w:t>
        </w:r>
      </w:ins>
      <w:r w:rsidR="00F70BB8">
        <w:rPr>
          <w:noProof/>
        </w:rPr>
        <w:drawing>
          <wp:inline distT="0" distB="0" distL="0" distR="0" wp14:anchorId="31B8C757" wp14:editId="4E926356">
            <wp:extent cx="2700000" cy="1742129"/>
            <wp:effectExtent l="0" t="0" r="0" b="10795"/>
            <wp:docPr id="50" name="Picture 50"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Liol/Desktop/数赛图/QQ2016042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id="80" w:author="Lihao Zhang" w:date="2016-04-28T18:57:00Z">
        <w:r>
          <w:rPr>
            <w:lang w:eastAsia="zh-CN"/>
          </w:rPr>
          <w:t xml:space="preserve"> </w:t>
        </w:r>
      </w:ins>
      <w:r w:rsidR="00F70BB8">
        <w:rPr>
          <w:noProof/>
        </w:rPr>
        <w:drawing>
          <wp:inline distT="0" distB="0" distL="0" distR="0" wp14:anchorId="617D3FEA" wp14:editId="1054B1D3">
            <wp:extent cx="2700000" cy="1742128"/>
            <wp:effectExtent l="0" t="0" r="0" b="10795"/>
            <wp:docPr id="51" name="Picture 51"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Liol/Desktop/数赛图/QQ2016042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1742128"/>
                    </a:xfrm>
                    <a:prstGeom prst="rect">
                      <a:avLst/>
                    </a:prstGeom>
                    <a:noFill/>
                    <a:ln>
                      <a:noFill/>
                    </a:ln>
                  </pic:spPr>
                </pic:pic>
              </a:graphicData>
            </a:graphic>
          </wp:inline>
        </w:drawing>
      </w:r>
      <w:ins w:id="81" w:author="Lihao Zhang" w:date="2016-04-28T18:57:00Z">
        <w:r>
          <w:rPr>
            <w:lang w:eastAsia="zh-CN"/>
          </w:rPr>
          <w:t xml:space="preserve"> </w:t>
        </w:r>
      </w:ins>
      <w:r w:rsidR="00F70BB8">
        <w:rPr>
          <w:noProof/>
        </w:rPr>
        <w:drawing>
          <wp:inline distT="0" distB="0" distL="0" distR="0" wp14:anchorId="1212BE2C" wp14:editId="7BE106C3">
            <wp:extent cx="2700000" cy="1742129"/>
            <wp:effectExtent l="0" t="0" r="0" b="10795"/>
            <wp:docPr id="52" name="Picture 52"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Liol/Desktop/数赛图/QQ2016042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id="82" w:author="Lihao Zhang" w:date="2016-04-28T18:56:00Z">
        <w:r w:rsidR="00F70BB8">
          <w:rPr>
            <w:lang w:eastAsia="zh-CN"/>
          </w:rPr>
          <w:t xml:space="preserve"> </w:t>
        </w:r>
      </w:ins>
      <w:r w:rsidR="00F70BB8">
        <w:rPr>
          <w:noProof/>
        </w:rPr>
        <w:drawing>
          <wp:inline distT="0" distB="0" distL="0" distR="0" wp14:anchorId="553B9E86" wp14:editId="2DCABF5D">
            <wp:extent cx="2700000" cy="1742129"/>
            <wp:effectExtent l="0" t="0" r="0" b="10795"/>
            <wp:docPr id="53" name="Picture 53"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Liol/Desktop/数赛图/QQ2016042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id="83" w:author="Lihao Zhang" w:date="2016-04-28T18:57:00Z">
        <w:r>
          <w:rPr>
            <w:lang w:eastAsia="zh-CN"/>
          </w:rPr>
          <w:t xml:space="preserve"> </w:t>
        </w:r>
      </w:ins>
      <w:r w:rsidR="00F70BB8">
        <w:rPr>
          <w:noProof/>
        </w:rPr>
        <w:drawing>
          <wp:inline distT="0" distB="0" distL="0" distR="0" wp14:anchorId="1962931D" wp14:editId="4219512E">
            <wp:extent cx="2700000" cy="1742129"/>
            <wp:effectExtent l="0" t="0" r="0" b="10795"/>
            <wp:docPr id="54" name="Picture 54"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Liol/Desktop/数赛图/QQ20160428-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p>
    <w:p w14:paraId="1AE8C9EA" w14:textId="666A1185" w:rsidR="007F41E9" w:rsidRDefault="007F41E9" w:rsidP="00E53FBA">
      <w:pPr>
        <w:pStyle w:val="ListParagraph"/>
        <w:numPr>
          <w:ilvl w:val="0"/>
          <w:numId w:val="7"/>
        </w:numPr>
        <w:rPr>
          <w:ins w:id="84" w:author="Lihao Zhang" w:date="2016-04-28T18:56:00Z"/>
          <w:lang w:eastAsia="zh-CN"/>
        </w:rPr>
      </w:pPr>
      <w:ins w:id="85" w:author="Lihao Zhang" w:date="2016-04-28T13:57:00Z">
        <w:r>
          <w:rPr>
            <w:rFonts w:hint="eastAsia"/>
            <w:lang w:eastAsia="zh-CN"/>
          </w:rPr>
          <w:t xml:space="preserve">Click </w:t>
        </w:r>
      </w:ins>
      <w:ins w:id="86" w:author="Lihao Zhang" w:date="2016-04-28T13:58:00Z">
        <w:r>
          <w:rPr>
            <w:lang w:eastAsia="zh-CN"/>
          </w:rPr>
          <w:t>“</w:t>
        </w:r>
        <w:r>
          <w:rPr>
            <w:rFonts w:hint="eastAsia"/>
            <w:lang w:eastAsia="zh-CN"/>
          </w:rPr>
          <w:t>FINISH</w:t>
        </w:r>
        <w:r>
          <w:rPr>
            <w:lang w:eastAsia="zh-CN"/>
          </w:rPr>
          <w:t>”</w:t>
        </w:r>
        <w:r>
          <w:rPr>
            <w:rFonts w:hint="eastAsia"/>
            <w:lang w:eastAsia="zh-CN"/>
          </w:rPr>
          <w:t xml:space="preserve"> to confirm the task has been finished. The system will ask whether the task has been finished, if you choose</w:t>
        </w:r>
      </w:ins>
      <w:ins w:id="87" w:author="Lihao Zhang" w:date="2016-04-28T13:59:00Z">
        <w:r w:rsidR="00CE78A6">
          <w:rPr>
            <w:lang w:eastAsia="zh-CN"/>
          </w:rPr>
          <w:t xml:space="preserve"> “</w:t>
        </w:r>
        <w:r w:rsidR="00CE78A6" w:rsidRPr="00CE78A6">
          <w:rPr>
            <w:highlight w:val="yellow"/>
            <w:lang w:eastAsia="zh-CN"/>
            <w:rPrChange w:id="88" w:author="Lihao Zhang" w:date="2016-04-28T19:00:00Z">
              <w:rPr>
                <w:lang w:eastAsia="zh-CN"/>
              </w:rPr>
            </w:rPrChange>
          </w:rPr>
          <w:t>Cancel</w:t>
        </w:r>
        <w:r>
          <w:rPr>
            <w:lang w:eastAsia="zh-CN"/>
          </w:rPr>
          <w:t>”, the system will think you would continue to do this task some time later.</w:t>
        </w:r>
      </w:ins>
    </w:p>
    <w:p w14:paraId="1FE55E87" w14:textId="56903BBE" w:rsidR="00F70BB8" w:rsidRDefault="00E22BBB">
      <w:pPr>
        <w:jc w:val="center"/>
        <w:rPr>
          <w:lang w:eastAsia="zh-CN"/>
        </w:rPr>
        <w:pPrChange w:id="89" w:author="Lihao Zhang" w:date="2016-04-28T18:57:00Z">
          <w:pPr>
            <w:pStyle w:val="ListParagraph"/>
            <w:numPr>
              <w:numId w:val="7"/>
            </w:numPr>
            <w:ind w:hanging="360"/>
          </w:pPr>
        </w:pPrChange>
      </w:pPr>
      <w:ins w:id="90" w:author="Lihao Zhang" w:date="2016-04-28T18:57:00Z">
        <w:r>
          <w:rPr>
            <w:noProof/>
          </w:rPr>
          <w:drawing>
            <wp:inline distT="0" distB="0" distL="0" distR="0" wp14:anchorId="1D4ACEA6" wp14:editId="5873D6E1">
              <wp:extent cx="2700000" cy="1742129"/>
              <wp:effectExtent l="0" t="0" r="0" b="10795"/>
              <wp:docPr id="56" name="Picture 56" descr="../../../Users/Liol/Desktop/数赛图/QQ2016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Liol/Desktop/数赛图/QQ2016042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ins w:id="91" w:author="Lihao Zhang" w:date="2016-04-28T18:58:00Z">
        <w:r>
          <w:rPr>
            <w:lang w:eastAsia="zh-CN"/>
          </w:rPr>
          <w:t xml:space="preserve"> </w:t>
        </w:r>
      </w:ins>
      <w:ins w:id="92" w:author="Lihao Zhang" w:date="2016-04-28T18:57:00Z">
        <w:r>
          <w:rPr>
            <w:noProof/>
          </w:rPr>
          <w:drawing>
            <wp:inline distT="0" distB="0" distL="0" distR="0" wp14:anchorId="17239F24" wp14:editId="0AAE2A0F">
              <wp:extent cx="2700000" cy="1742129"/>
              <wp:effectExtent l="0" t="0" r="0" b="10795"/>
              <wp:docPr id="57" name="Picture 57" descr="../../../Users/Liol/Desktop/数赛图/QQ2016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s/Liol/Desktop/数赛图/QQ2016042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0000" cy="1742129"/>
                      </a:xfrm>
                      <a:prstGeom prst="rect">
                        <a:avLst/>
                      </a:prstGeom>
                      <a:noFill/>
                      <a:ln>
                        <a:noFill/>
                      </a:ln>
                    </pic:spPr>
                  </pic:pic>
                </a:graphicData>
              </a:graphic>
            </wp:inline>
          </w:drawing>
        </w:r>
      </w:ins>
    </w:p>
    <w:p w14:paraId="21B0CCAE" w14:textId="77777777" w:rsidR="00F70BB8" w:rsidRDefault="00F70BB8" w:rsidP="00F70BB8">
      <w:pPr>
        <w:rPr>
          <w:lang w:eastAsia="zh-CN"/>
        </w:rPr>
      </w:pPr>
    </w:p>
    <w:p w14:paraId="0562A5EA" w14:textId="77777777" w:rsidR="007250AD" w:rsidRDefault="007250AD" w:rsidP="007250AD">
      <w:pPr>
        <w:rPr>
          <w:lang w:eastAsia="zh-CN"/>
        </w:rPr>
      </w:pPr>
    </w:p>
    <w:p w14:paraId="33223702" w14:textId="0F1D234A" w:rsidR="007250AD" w:rsidRDefault="007250AD" w:rsidP="007250AD">
      <w:pPr>
        <w:pStyle w:val="Heading1"/>
        <w:rPr>
          <w:lang w:eastAsia="zh-CN"/>
        </w:rPr>
      </w:pPr>
      <w:r>
        <w:rPr>
          <w:rFonts w:hint="eastAsia"/>
          <w:lang w:eastAsia="zh-CN"/>
        </w:rPr>
        <w:t>5.</w:t>
      </w:r>
      <w:r>
        <w:rPr>
          <w:lang w:eastAsia="zh-CN"/>
        </w:rPr>
        <w:t xml:space="preserve"> </w:t>
      </w:r>
      <w:r>
        <w:rPr>
          <w:rFonts w:hint="eastAsia"/>
          <w:lang w:eastAsia="zh-CN"/>
        </w:rPr>
        <w:t>S</w:t>
      </w:r>
      <w:r>
        <w:rPr>
          <w:lang w:eastAsia="zh-CN"/>
        </w:rPr>
        <w:t>ummary</w:t>
      </w:r>
    </w:p>
    <w:p w14:paraId="6BDF7A03" w14:textId="0EF5CD89" w:rsidR="007250AD" w:rsidRPr="007250AD" w:rsidRDefault="007250AD" w:rsidP="007250AD">
      <w:pPr>
        <w:rPr>
          <w:lang w:eastAsia="zh-CN"/>
        </w:rPr>
      </w:pPr>
      <w:r>
        <w:rPr>
          <w:rFonts w:hint="eastAsia"/>
          <w:lang w:eastAsia="zh-CN"/>
        </w:rPr>
        <w:t>It</w:t>
      </w:r>
      <w:r>
        <w:rPr>
          <w:lang w:eastAsia="zh-CN"/>
        </w:rPr>
        <w:t>’</w:t>
      </w:r>
      <w:r>
        <w:rPr>
          <w:rFonts w:hint="eastAsia"/>
          <w:lang w:eastAsia="zh-CN"/>
        </w:rPr>
        <w:t>s a pity we don</w:t>
      </w:r>
      <w:r>
        <w:rPr>
          <w:lang w:eastAsia="zh-CN"/>
        </w:rPr>
        <w:t>’</w:t>
      </w:r>
      <w:r>
        <w:rPr>
          <w:rFonts w:hint="eastAsia"/>
          <w:lang w:eastAsia="zh-CN"/>
        </w:rPr>
        <w:t xml:space="preserve">t have </w:t>
      </w:r>
      <w:r>
        <w:rPr>
          <w:lang w:eastAsia="zh-CN"/>
        </w:rPr>
        <w:t>enough</w:t>
      </w:r>
      <w:r>
        <w:rPr>
          <w:rFonts w:hint="eastAsia"/>
          <w:lang w:eastAsia="zh-CN"/>
        </w:rPr>
        <w:t xml:space="preserve"> time to implement all the functions we </w:t>
      </w:r>
      <w:r>
        <w:rPr>
          <w:lang w:eastAsia="zh-CN"/>
        </w:rPr>
        <w:t xml:space="preserve">mentioned in our PPT. But this app can already show our big idea. This could be a good way to manage </w:t>
      </w:r>
      <w:r>
        <w:rPr>
          <w:lang w:eastAsia="zh-CN"/>
        </w:rPr>
        <w:lastRenderedPageBreak/>
        <w:t>various resources in company, not only tools, but also stationary, equipment</w:t>
      </w:r>
      <w:del w:id="93" w:author="Lihao Zhang" w:date="2016-04-28T14:00:00Z">
        <w:r w:rsidDel="007F41E9">
          <w:rPr>
            <w:lang w:eastAsia="zh-CN"/>
          </w:rPr>
          <w:delText>s</w:delText>
        </w:r>
      </w:del>
      <w:r>
        <w:rPr>
          <w:lang w:eastAsia="zh-CN"/>
        </w:rPr>
        <w:t>, human resources, etc.</w:t>
      </w:r>
      <w:r>
        <w:rPr>
          <w:rFonts w:hint="eastAsia"/>
          <w:lang w:eastAsia="zh-CN"/>
        </w:rPr>
        <w:t xml:space="preserve"> </w:t>
      </w:r>
    </w:p>
    <w:sectPr w:rsidR="007250AD" w:rsidRPr="007250AD" w:rsidSect="002E32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C9D5A2" w14:textId="77777777" w:rsidR="00723835" w:rsidRDefault="00723835" w:rsidP="003F402B">
      <w:r>
        <w:separator/>
      </w:r>
    </w:p>
  </w:endnote>
  <w:endnote w:type="continuationSeparator" w:id="0">
    <w:p w14:paraId="7B16C730" w14:textId="77777777" w:rsidR="00723835" w:rsidRDefault="00723835" w:rsidP="003F4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755CC" w14:textId="77777777" w:rsidR="00723835" w:rsidRDefault="00723835" w:rsidP="003F402B">
      <w:r>
        <w:separator/>
      </w:r>
    </w:p>
  </w:footnote>
  <w:footnote w:type="continuationSeparator" w:id="0">
    <w:p w14:paraId="3DA67FC8" w14:textId="77777777" w:rsidR="00723835" w:rsidRDefault="00723835" w:rsidP="003F402B">
      <w:r>
        <w:continuationSeparator/>
      </w:r>
    </w:p>
  </w:footnote>
  <w:footnote w:id="1">
    <w:p w14:paraId="71023310" w14:textId="00AA357E" w:rsidR="00610AB0" w:rsidRPr="000A74EC" w:rsidRDefault="00610AB0">
      <w:pPr>
        <w:pStyle w:val="FootnoteText"/>
        <w:rPr>
          <w:lang w:eastAsia="zh-CN"/>
        </w:rPr>
      </w:pPr>
      <w:r>
        <w:rPr>
          <w:rStyle w:val="FootnoteReference"/>
        </w:rPr>
        <w:footnoteRef/>
      </w:r>
      <w:r>
        <w:t xml:space="preserve"> </w:t>
      </w:r>
      <w:r>
        <w:rPr>
          <w:lang w:eastAsia="zh-CN"/>
        </w:rPr>
        <w:t xml:space="preserve">It is better to show the requests automatically. We implement the </w:t>
      </w:r>
      <w:r>
        <w:rPr>
          <w:rFonts w:hint="eastAsia"/>
          <w:lang w:eastAsia="zh-CN"/>
        </w:rPr>
        <w:t>function in this way due to the time limit.</w:t>
      </w:r>
    </w:p>
  </w:footnote>
  <w:footnote w:id="2">
    <w:p w14:paraId="47315957" w14:textId="691C9ABC" w:rsidR="00610AB0" w:rsidRDefault="00610AB0">
      <w:pPr>
        <w:pStyle w:val="FootnoteText"/>
        <w:rPr>
          <w:lang w:eastAsia="zh-CN"/>
        </w:rPr>
      </w:pPr>
      <w:r>
        <w:rPr>
          <w:rStyle w:val="FootnoteReference"/>
        </w:rPr>
        <w:footnoteRef/>
      </w:r>
      <w:r>
        <w:t xml:space="preserve"> </w:t>
      </w:r>
      <w:r>
        <w:rPr>
          <w:lang w:eastAsia="zh-CN"/>
        </w:rPr>
        <w:t>In real life, these things are not work for one person. We just put all functions here to show the idea in demo. And some functions in PPT are not implemented due to time limit. Below are all the functions we have implemented.</w:t>
      </w:r>
    </w:p>
  </w:footnote>
  <w:footnote w:id="3">
    <w:p w14:paraId="1C6C011E" w14:textId="31216BBD" w:rsidR="00610AB0" w:rsidRDefault="00610AB0">
      <w:pPr>
        <w:pStyle w:val="FootnoteText"/>
        <w:rPr>
          <w:lang w:eastAsia="zh-CN"/>
        </w:rPr>
      </w:pPr>
      <w:r>
        <w:rPr>
          <w:rStyle w:val="FootnoteReference"/>
        </w:rPr>
        <w:footnoteRef/>
      </w:r>
      <w:r>
        <w:t xml:space="preserve"> </w:t>
      </w:r>
      <w:r>
        <w:rPr>
          <w:lang w:eastAsia="zh-CN"/>
        </w:rPr>
        <w:t>The manager will see the button “</w:t>
      </w:r>
      <w:r>
        <w:rPr>
          <w:rFonts w:hint="eastAsia"/>
          <w:lang w:eastAsia="zh-CN"/>
        </w:rPr>
        <w:t>ACCEPT</w:t>
      </w:r>
      <w:r>
        <w:rPr>
          <w:lang w:eastAsia="zh-CN"/>
        </w:rPr>
        <w:t>”</w:t>
      </w:r>
      <w:r>
        <w:rPr>
          <w:rFonts w:hint="eastAsia"/>
          <w:lang w:eastAsia="zh-CN"/>
        </w:rPr>
        <w:t xml:space="preserve"> only after the client has made the request, and then the button </w:t>
      </w:r>
      <w:r>
        <w:rPr>
          <w:lang w:eastAsia="zh-CN"/>
        </w:rPr>
        <w:t>disappears</w:t>
      </w:r>
      <w:r>
        <w:rPr>
          <w:rFonts w:hint="eastAsia"/>
          <w:lang w:eastAsia="zh-CN"/>
        </w:rPr>
        <w:t xml:space="preserve">. The engineer will see </w:t>
      </w:r>
      <w:r>
        <w:rPr>
          <w:lang w:eastAsia="zh-CN"/>
        </w:rPr>
        <w:t>“</w:t>
      </w:r>
      <w:r>
        <w:rPr>
          <w:rFonts w:hint="eastAsia"/>
          <w:lang w:eastAsia="zh-CN"/>
        </w:rPr>
        <w:t>ACCEPT</w:t>
      </w:r>
      <w:r>
        <w:rPr>
          <w:lang w:eastAsia="zh-CN"/>
        </w:rPr>
        <w:t>”</w:t>
      </w:r>
      <w:r>
        <w:rPr>
          <w:rFonts w:hint="eastAsia"/>
          <w:lang w:eastAsia="zh-CN"/>
        </w:rPr>
        <w:t xml:space="preserve"> only after </w:t>
      </w:r>
      <w:r>
        <w:rPr>
          <w:lang w:eastAsia="zh-CN"/>
        </w:rPr>
        <w:t>the</w:t>
      </w:r>
      <w:r>
        <w:rPr>
          <w:rFonts w:hint="eastAsia"/>
          <w:lang w:eastAsia="zh-CN"/>
        </w:rPr>
        <w:t xml:space="preserve"> manager has accepted the </w:t>
      </w:r>
      <w:r>
        <w:rPr>
          <w:lang w:eastAsia="zh-CN"/>
        </w:rPr>
        <w:t>request</w:t>
      </w:r>
      <w:r>
        <w:rPr>
          <w:rFonts w:hint="eastAsia"/>
          <w:lang w:eastAsia="zh-CN"/>
        </w:rPr>
        <w:t xml:space="preserve">. The tool keeper can see </w:t>
      </w:r>
      <w:r>
        <w:rPr>
          <w:lang w:eastAsia="zh-CN"/>
        </w:rPr>
        <w:t>“</w:t>
      </w:r>
      <w:r>
        <w:rPr>
          <w:rFonts w:hint="eastAsia"/>
          <w:lang w:eastAsia="zh-CN"/>
        </w:rPr>
        <w:t>ACCEPT</w:t>
      </w:r>
      <w:r>
        <w:rPr>
          <w:lang w:eastAsia="zh-CN"/>
        </w:rPr>
        <w:t>”</w:t>
      </w:r>
      <w:r>
        <w:rPr>
          <w:rFonts w:hint="eastAsia"/>
          <w:lang w:eastAsia="zh-CN"/>
        </w:rPr>
        <w:t xml:space="preserve"> only after the engineer has made a reservation for tools and the system has decided the value of the tools is high, in which situation a tool </w:t>
      </w:r>
      <w:r>
        <w:rPr>
          <w:lang w:eastAsia="zh-CN"/>
        </w:rPr>
        <w:t>keeper</w:t>
      </w:r>
      <w:r>
        <w:rPr>
          <w:rFonts w:hint="eastAsia"/>
          <w:lang w:eastAsia="zh-CN"/>
        </w:rPr>
        <w:t xml:space="preserve"> is needed. </w:t>
      </w:r>
      <w:r>
        <w:rPr>
          <w:lang w:eastAsia="zh-CN"/>
        </w:rPr>
        <w:t>T</w:t>
      </w:r>
      <w:r>
        <w:rPr>
          <w:rFonts w:hint="eastAsia"/>
          <w:lang w:eastAsia="zh-CN"/>
        </w:rPr>
        <w:t xml:space="preserve">he process flows like </w:t>
      </w:r>
      <w:r>
        <w:rPr>
          <w:lang w:eastAsia="zh-CN"/>
        </w:rPr>
        <w:t>that, all information recorded</w:t>
      </w:r>
      <w:r>
        <w:rPr>
          <w:rFonts w:hint="eastAsia"/>
          <w:lang w:eastAsia="zh-CN"/>
        </w:rPr>
        <w:t xml:space="preserve">. </w:t>
      </w:r>
      <w:r>
        <w:rPr>
          <w:lang w:eastAsia="zh-CN"/>
        </w:rPr>
        <w:t>Therefor</w:t>
      </w:r>
      <w:ins w:id="36" w:author="Wendi Cai" w:date="2016-04-25T22:28:00Z">
        <w:r>
          <w:rPr>
            <w:lang w:eastAsia="zh-CN"/>
          </w:rPr>
          <w:t>e</w:t>
        </w:r>
      </w:ins>
      <w:r>
        <w:rPr>
          <w:lang w:eastAsia="zh-CN"/>
        </w:rPr>
        <w:t>, the whole system is closely integrated as a whole.</w:t>
      </w:r>
    </w:p>
  </w:footnote>
  <w:footnote w:id="4">
    <w:p w14:paraId="1C5A20BC" w14:textId="63883728" w:rsidR="00610AB0" w:rsidRDefault="00610AB0">
      <w:pPr>
        <w:pStyle w:val="FootnoteText"/>
        <w:rPr>
          <w:lang w:eastAsia="zh-CN"/>
        </w:rPr>
      </w:pPr>
      <w:r>
        <w:rPr>
          <w:rStyle w:val="FootnoteReference"/>
        </w:rPr>
        <w:footnoteRef/>
      </w:r>
      <w:r>
        <w:t xml:space="preserve"> </w:t>
      </w:r>
      <w:r>
        <w:rPr>
          <w:lang w:eastAsia="zh-CN"/>
        </w:rPr>
        <w:t>The threshold between high and low can be changed by manger.</w:t>
      </w:r>
    </w:p>
  </w:footnote>
  <w:footnote w:id="5">
    <w:p w14:paraId="575DECF5" w14:textId="2B8BE739" w:rsidR="00610AB0" w:rsidRDefault="00610AB0">
      <w:pPr>
        <w:pStyle w:val="FootnoteText"/>
        <w:rPr>
          <w:lang w:eastAsia="zh-CN"/>
        </w:rPr>
      </w:pPr>
      <w:r>
        <w:rPr>
          <w:rStyle w:val="FootnoteReference"/>
        </w:rPr>
        <w:footnoteRef/>
      </w:r>
      <w:r>
        <w:t xml:space="preserve"> </w:t>
      </w:r>
      <w:r>
        <w:rPr>
          <w:lang w:eastAsia="zh-CN"/>
        </w:rPr>
        <w:t xml:space="preserve">Up </w:t>
      </w:r>
      <w:r>
        <w:rPr>
          <w:rFonts w:hint="eastAsia"/>
          <w:lang w:eastAsia="zh-CN"/>
        </w:rPr>
        <w:t xml:space="preserve">to now, the reservation has been made, and </w:t>
      </w:r>
      <w:r>
        <w:rPr>
          <w:lang w:eastAsia="zh-CN"/>
        </w:rPr>
        <w:t>the</w:t>
      </w:r>
      <w:r>
        <w:rPr>
          <w:rFonts w:hint="eastAsia"/>
          <w:lang w:eastAsia="zh-CN"/>
        </w:rPr>
        <w:t xml:space="preserve"> tool center will send toolbox. </w:t>
      </w:r>
      <w:r>
        <w:rPr>
          <w:lang w:eastAsia="zh-CN"/>
        </w:rPr>
        <w:t>T</w:t>
      </w:r>
      <w:r>
        <w:rPr>
          <w:rFonts w:hint="eastAsia"/>
          <w:lang w:eastAsia="zh-CN"/>
        </w:rPr>
        <w:t xml:space="preserve">he engineer can just go on site for work. </w:t>
      </w:r>
      <w:r>
        <w:rPr>
          <w:lang w:eastAsia="zh-CN"/>
        </w:rPr>
        <w:t xml:space="preserve">Due to time limit, we </w:t>
      </w:r>
      <w:del w:id="53" w:author="Wendi Cai" w:date="2016-04-25T22:41:00Z">
        <w:r w:rsidDel="00DC6653">
          <w:rPr>
            <w:lang w:eastAsia="zh-CN"/>
          </w:rPr>
          <w:delText>don’</w:delText>
        </w:r>
        <w:r w:rsidDel="00DC6653">
          <w:rPr>
            <w:rFonts w:hint="eastAsia"/>
            <w:lang w:eastAsia="zh-CN"/>
          </w:rPr>
          <w:delText xml:space="preserve">t </w:delText>
        </w:r>
      </w:del>
      <w:ins w:id="54" w:author="Wendi Cai" w:date="2016-04-25T22:41:00Z">
        <w:r>
          <w:rPr>
            <w:lang w:eastAsia="zh-CN"/>
          </w:rPr>
          <w:t>hasn’t</w:t>
        </w:r>
        <w:r>
          <w:rPr>
            <w:rFonts w:hint="eastAsia"/>
            <w:lang w:eastAsia="zh-CN"/>
          </w:rPr>
          <w:t xml:space="preserve"> </w:t>
        </w:r>
      </w:ins>
      <w:r>
        <w:rPr>
          <w:rFonts w:hint="eastAsia"/>
          <w:lang w:eastAsia="zh-CN"/>
        </w:rPr>
        <w:t>include</w:t>
      </w:r>
      <w:ins w:id="55" w:author="Wendi Cai" w:date="2016-04-25T22:41:00Z">
        <w:r>
          <w:rPr>
            <w:lang w:eastAsia="zh-CN"/>
          </w:rPr>
          <w:t>d</w:t>
        </w:r>
      </w:ins>
      <w:r>
        <w:rPr>
          <w:rFonts w:hint="eastAsia"/>
          <w:lang w:eastAsia="zh-CN"/>
        </w:rPr>
        <w:t xml:space="preserve"> the part of tool center in our demo. </w:t>
      </w:r>
      <w:r>
        <w:rPr>
          <w:lang w:eastAsia="zh-CN"/>
        </w:rPr>
        <w:t xml:space="preserve">The </w:t>
      </w:r>
      <w:r>
        <w:rPr>
          <w:rFonts w:hint="eastAsia"/>
          <w:lang w:eastAsia="zh-CN"/>
        </w:rPr>
        <w:t xml:space="preserve">tool center should </w:t>
      </w:r>
      <w:r>
        <w:rPr>
          <w:lang w:eastAsia="zh-CN"/>
        </w:rPr>
        <w:t>play a role in the process</w:t>
      </w:r>
      <w:r>
        <w:rPr>
          <w:rFonts w:hint="eastAsia"/>
          <w:lang w:eastAsia="zh-CN"/>
        </w:rPr>
        <w:t xml:space="preserve"> </w:t>
      </w:r>
      <w:r>
        <w:rPr>
          <w:lang w:eastAsia="zh-CN"/>
        </w:rPr>
        <w:t>in real life.</w:t>
      </w:r>
    </w:p>
  </w:footnote>
  <w:footnote w:id="6">
    <w:p w14:paraId="19421B16" w14:textId="253E0CC6" w:rsidR="00253545" w:rsidRDefault="00253545">
      <w:pPr>
        <w:pStyle w:val="FootnoteText"/>
      </w:pPr>
      <w:r>
        <w:rPr>
          <w:rStyle w:val="FootnoteReference"/>
        </w:rPr>
        <w:footnoteRef/>
      </w:r>
      <w:r>
        <w:t xml:space="preserve"> </w:t>
      </w:r>
      <w:ins w:id="56" w:author="Lihao Zhang" w:date="2016-04-28T18:40:00Z">
        <w:r>
          <w:t>Though we let the engineer update the status of tools by himself/herself here, the tool center will check whether he/she has filled in the right status on receiving the toolbox.</w:t>
        </w:r>
      </w:ins>
      <w:ins w:id="57" w:author="Lihao Zhang" w:date="2016-04-28T18:41:00Z">
        <w:r>
          <w:t xml:space="preserve"> As a demo, we don’t enroll the role of tool center here.</w:t>
        </w:r>
      </w:ins>
    </w:p>
  </w:footnote>
  <w:footnote w:id="7">
    <w:p w14:paraId="0C023493" w14:textId="6DD72807" w:rsidR="00610AB0" w:rsidRDefault="00610AB0">
      <w:pPr>
        <w:pStyle w:val="FootnoteText"/>
        <w:rPr>
          <w:lang w:eastAsia="zh-CN"/>
        </w:rPr>
      </w:pPr>
      <w:r>
        <w:rPr>
          <w:rStyle w:val="FootnoteReference"/>
        </w:rPr>
        <w:footnoteRef/>
      </w:r>
      <w:r>
        <w:t xml:space="preserve"> </w:t>
      </w:r>
      <w:r>
        <w:rPr>
          <w:lang w:eastAsia="zh-CN"/>
        </w:rPr>
        <w:t xml:space="preserve">In </w:t>
      </w:r>
      <w:r>
        <w:rPr>
          <w:rFonts w:hint="eastAsia"/>
          <w:lang w:eastAsia="zh-CN"/>
        </w:rPr>
        <w:t>demo we don</w:t>
      </w:r>
      <w:r>
        <w:rPr>
          <w:lang w:eastAsia="zh-CN"/>
        </w:rPr>
        <w:t>’</w:t>
      </w:r>
      <w:r>
        <w:rPr>
          <w:rFonts w:hint="eastAsia"/>
          <w:lang w:eastAsia="zh-CN"/>
        </w:rPr>
        <w:t>t have the hardware, so put in an ID</w:t>
      </w:r>
      <w:r>
        <w:rPr>
          <w:lang w:eastAsia="zh-CN"/>
        </w:rPr>
        <w:t xml:space="preserve"> of toolbox </w:t>
      </w:r>
      <w:r>
        <w:rPr>
          <w:rFonts w:hint="eastAsia"/>
          <w:lang w:eastAsia="zh-CN"/>
        </w:rPr>
        <w:t>manually.</w:t>
      </w:r>
      <w:r>
        <w:rPr>
          <w:lang w:eastAsia="zh-CN"/>
        </w:rPr>
        <w:t xml:space="preserve"> In the next webpages, you are also supposed to put in ID of engineers and tools manually. But in reality, this should be done by scanning the RFID.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921DE1"/>
    <w:multiLevelType w:val="hybridMultilevel"/>
    <w:tmpl w:val="C69AA74E"/>
    <w:lvl w:ilvl="0" w:tplc="7D1C2C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98056D"/>
    <w:multiLevelType w:val="hybridMultilevel"/>
    <w:tmpl w:val="87E00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1F747B"/>
    <w:multiLevelType w:val="hybridMultilevel"/>
    <w:tmpl w:val="E06AF14A"/>
    <w:lvl w:ilvl="0" w:tplc="E0468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AA591A"/>
    <w:multiLevelType w:val="hybridMultilevel"/>
    <w:tmpl w:val="886C0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5A0ED4"/>
    <w:multiLevelType w:val="hybridMultilevel"/>
    <w:tmpl w:val="9978FE34"/>
    <w:lvl w:ilvl="0" w:tplc="8D36C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887AED"/>
    <w:multiLevelType w:val="hybridMultilevel"/>
    <w:tmpl w:val="8E9E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F12CA7"/>
    <w:multiLevelType w:val="hybridMultilevel"/>
    <w:tmpl w:val="C69AA74E"/>
    <w:lvl w:ilvl="0" w:tplc="7D1C2C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2"/>
  </w:num>
  <w:num w:numId="5">
    <w:abstractNumId w:val="6"/>
  </w:num>
  <w:num w:numId="6">
    <w:abstractNumId w:val="0"/>
  </w:num>
  <w:num w:numId="7">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ndi Cai">
    <w15:presenceInfo w15:providerId="Windows Live" w15:userId="48ed20c42de330b5"/>
  </w15:person>
  <w15:person w15:author="Lihao Zhang">
    <w15:presenceInfo w15:providerId="Windows Live" w15:userId="1951f61f7f595f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62A"/>
    <w:rsid w:val="0001406B"/>
    <w:rsid w:val="00051774"/>
    <w:rsid w:val="00064355"/>
    <w:rsid w:val="000A74EC"/>
    <w:rsid w:val="000B2D18"/>
    <w:rsid w:val="00253545"/>
    <w:rsid w:val="002C70BE"/>
    <w:rsid w:val="002C7923"/>
    <w:rsid w:val="002E32D3"/>
    <w:rsid w:val="003064E1"/>
    <w:rsid w:val="003F402B"/>
    <w:rsid w:val="0045328D"/>
    <w:rsid w:val="005A3E18"/>
    <w:rsid w:val="005B19F5"/>
    <w:rsid w:val="005B5B9B"/>
    <w:rsid w:val="005D2C0E"/>
    <w:rsid w:val="005F1209"/>
    <w:rsid w:val="005F36B2"/>
    <w:rsid w:val="00610AB0"/>
    <w:rsid w:val="00673D56"/>
    <w:rsid w:val="00694560"/>
    <w:rsid w:val="007120DC"/>
    <w:rsid w:val="00723835"/>
    <w:rsid w:val="007250AD"/>
    <w:rsid w:val="00730AD7"/>
    <w:rsid w:val="00734A82"/>
    <w:rsid w:val="00734F11"/>
    <w:rsid w:val="00753BF5"/>
    <w:rsid w:val="007E0B63"/>
    <w:rsid w:val="007F41E9"/>
    <w:rsid w:val="00813668"/>
    <w:rsid w:val="00897DCF"/>
    <w:rsid w:val="008E39A1"/>
    <w:rsid w:val="008F21A8"/>
    <w:rsid w:val="008F4F8B"/>
    <w:rsid w:val="00915E67"/>
    <w:rsid w:val="0093338C"/>
    <w:rsid w:val="009344B7"/>
    <w:rsid w:val="0093462A"/>
    <w:rsid w:val="009604AC"/>
    <w:rsid w:val="009724A2"/>
    <w:rsid w:val="009F7334"/>
    <w:rsid w:val="00A077D0"/>
    <w:rsid w:val="00AB1630"/>
    <w:rsid w:val="00AF22DA"/>
    <w:rsid w:val="00AF3994"/>
    <w:rsid w:val="00B70B1D"/>
    <w:rsid w:val="00C80075"/>
    <w:rsid w:val="00C87C10"/>
    <w:rsid w:val="00CE47EB"/>
    <w:rsid w:val="00CE78A6"/>
    <w:rsid w:val="00CF22B4"/>
    <w:rsid w:val="00CF3393"/>
    <w:rsid w:val="00D132FF"/>
    <w:rsid w:val="00D45A58"/>
    <w:rsid w:val="00D9089D"/>
    <w:rsid w:val="00DC6653"/>
    <w:rsid w:val="00DE1545"/>
    <w:rsid w:val="00E22BBB"/>
    <w:rsid w:val="00E53FBA"/>
    <w:rsid w:val="00E750FC"/>
    <w:rsid w:val="00EA61CE"/>
    <w:rsid w:val="00EB37E3"/>
    <w:rsid w:val="00EE4D61"/>
    <w:rsid w:val="00EF3440"/>
    <w:rsid w:val="00F00B22"/>
    <w:rsid w:val="00F70BB8"/>
    <w:rsid w:val="00F848B3"/>
    <w:rsid w:val="00FA2167"/>
    <w:rsid w:val="00FB4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AF78B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462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2C0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62A"/>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B2D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D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B2D18"/>
    <w:pPr>
      <w:ind w:left="720"/>
      <w:contextualSpacing/>
    </w:pPr>
  </w:style>
  <w:style w:type="character" w:customStyle="1" w:styleId="Heading2Char">
    <w:name w:val="Heading 2 Char"/>
    <w:basedOn w:val="DefaultParagraphFont"/>
    <w:link w:val="Heading2"/>
    <w:uiPriority w:val="9"/>
    <w:rsid w:val="005D2C0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3F402B"/>
    <w:rPr>
      <w:sz w:val="18"/>
      <w:szCs w:val="18"/>
    </w:rPr>
  </w:style>
  <w:style w:type="paragraph" w:styleId="CommentText">
    <w:name w:val="annotation text"/>
    <w:basedOn w:val="Normal"/>
    <w:link w:val="CommentTextChar"/>
    <w:uiPriority w:val="99"/>
    <w:semiHidden/>
    <w:unhideWhenUsed/>
    <w:rsid w:val="003F402B"/>
  </w:style>
  <w:style w:type="character" w:customStyle="1" w:styleId="CommentTextChar">
    <w:name w:val="Comment Text Char"/>
    <w:basedOn w:val="DefaultParagraphFont"/>
    <w:link w:val="CommentText"/>
    <w:uiPriority w:val="99"/>
    <w:semiHidden/>
    <w:rsid w:val="003F402B"/>
  </w:style>
  <w:style w:type="paragraph" w:styleId="CommentSubject">
    <w:name w:val="annotation subject"/>
    <w:basedOn w:val="CommentText"/>
    <w:next w:val="CommentText"/>
    <w:link w:val="CommentSubjectChar"/>
    <w:uiPriority w:val="99"/>
    <w:semiHidden/>
    <w:unhideWhenUsed/>
    <w:rsid w:val="003F402B"/>
    <w:rPr>
      <w:b/>
      <w:bCs/>
      <w:sz w:val="20"/>
      <w:szCs w:val="20"/>
    </w:rPr>
  </w:style>
  <w:style w:type="character" w:customStyle="1" w:styleId="CommentSubjectChar">
    <w:name w:val="Comment Subject Char"/>
    <w:basedOn w:val="CommentTextChar"/>
    <w:link w:val="CommentSubject"/>
    <w:uiPriority w:val="99"/>
    <w:semiHidden/>
    <w:rsid w:val="003F402B"/>
    <w:rPr>
      <w:b/>
      <w:bCs/>
      <w:sz w:val="20"/>
      <w:szCs w:val="20"/>
    </w:rPr>
  </w:style>
  <w:style w:type="paragraph" w:styleId="BalloonText">
    <w:name w:val="Balloon Text"/>
    <w:basedOn w:val="Normal"/>
    <w:link w:val="BalloonTextChar"/>
    <w:uiPriority w:val="99"/>
    <w:semiHidden/>
    <w:unhideWhenUsed/>
    <w:rsid w:val="003F402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402B"/>
    <w:rPr>
      <w:rFonts w:ascii="Times New Roman" w:hAnsi="Times New Roman" w:cs="Times New Roman"/>
      <w:sz w:val="18"/>
      <w:szCs w:val="18"/>
    </w:rPr>
  </w:style>
  <w:style w:type="paragraph" w:styleId="FootnoteText">
    <w:name w:val="footnote text"/>
    <w:basedOn w:val="Normal"/>
    <w:link w:val="FootnoteTextChar"/>
    <w:uiPriority w:val="99"/>
    <w:unhideWhenUsed/>
    <w:rsid w:val="003F402B"/>
  </w:style>
  <w:style w:type="character" w:customStyle="1" w:styleId="FootnoteTextChar">
    <w:name w:val="Footnote Text Char"/>
    <w:basedOn w:val="DefaultParagraphFont"/>
    <w:link w:val="FootnoteText"/>
    <w:uiPriority w:val="99"/>
    <w:rsid w:val="003F402B"/>
  </w:style>
  <w:style w:type="character" w:styleId="FootnoteReference">
    <w:name w:val="footnote reference"/>
    <w:basedOn w:val="DefaultParagraphFont"/>
    <w:uiPriority w:val="99"/>
    <w:unhideWhenUsed/>
    <w:rsid w:val="003F40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14677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fontTable" Target="fontTable.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Visio___1111.vsdx"/><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package" Target="embeddings/Microsoft_Visio___2222.vsdx"/><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FFEAC62-C10C-BF40-8DF5-5B843266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12</Pages>
  <Words>1147</Words>
  <Characters>6540</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Lihao Zhang</dc:creator>
  <cp:keywords/>
  <dc:description/>
  <cp:lastModifiedBy>Lihao Zhang</cp:lastModifiedBy>
  <cp:revision>20</cp:revision>
  <dcterms:created xsi:type="dcterms:W3CDTF">2016-04-24T17:47:00Z</dcterms:created>
  <dcterms:modified xsi:type="dcterms:W3CDTF">2016-04-28T12:27:00Z</dcterms:modified>
</cp:coreProperties>
</file>